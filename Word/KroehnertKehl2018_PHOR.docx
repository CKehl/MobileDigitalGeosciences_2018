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w:t>
      </w:r>
      <w:proofErr w:type="gramStart"/>
      <w:r w:rsidRPr="00353AEE">
        <w:rPr>
          <w:sz w:val="16"/>
        </w:rPr>
        <w:t>xx(</w:t>
      </w:r>
      <w:proofErr w:type="gramEnd"/>
      <w:r w:rsidRPr="00353AEE">
        <w:rPr>
          <w:sz w:val="16"/>
        </w:rPr>
        <w:t>xxx): 000–000 (Month 20##)</w:t>
      </w:r>
    </w:p>
    <w:p w:rsidR="00F1217A" w:rsidRPr="00353AEE" w:rsidRDefault="00241FF5" w:rsidP="00A45FD9">
      <w:pPr>
        <w:pStyle w:val="PRec-Title"/>
        <w:rPr>
          <w:color w:val="00B050"/>
        </w:rPr>
      </w:pPr>
      <w:commentRangeStart w:id="1"/>
      <w:commentRangeStart w:id="2"/>
      <w:commentRangeStart w:id="3"/>
      <w:r w:rsidRPr="00353AEE">
        <w:rPr>
          <w:color w:val="00B050"/>
        </w:rPr>
        <w:t xml:space="preserve">Image </w:t>
      </w:r>
      <w:commentRangeEnd w:id="1"/>
      <w:r w:rsidR="000E574C" w:rsidRPr="00353AEE">
        <w:rPr>
          <w:rStyle w:val="Kommentarzeichen"/>
          <w:caps w:val="0"/>
          <w:color w:val="00B050"/>
        </w:rPr>
        <w:commentReference w:id="1"/>
      </w:r>
      <w:commentRangeEnd w:id="2"/>
      <w:r w:rsidR="000E574C" w:rsidRPr="00353AEE">
        <w:rPr>
          <w:rStyle w:val="Kommentarzeichen"/>
          <w:caps w:val="0"/>
          <w:color w:val="00B050"/>
        </w:rPr>
        <w:commentReference w:id="2"/>
      </w:r>
      <w:r w:rsidRPr="00353AEE">
        <w:rPr>
          <w:color w:val="00B050"/>
        </w:rPr>
        <w:t>Synthetisation, Sensors Variability and Power Consumption In Mobile Device Field Applications</w:t>
      </w:r>
      <w:commentRangeEnd w:id="3"/>
      <w:r w:rsidR="00353AEE" w:rsidRPr="00353AEE">
        <w:rPr>
          <w:rStyle w:val="Kommentarzeichen"/>
          <w:caps w:val="0"/>
        </w:rPr>
        <w:commentReference w:id="3"/>
      </w:r>
    </w:p>
    <w:p w:rsidR="00F1217A" w:rsidRPr="00353AEE" w:rsidRDefault="00241FF5" w:rsidP="00A45FD9">
      <w:pPr>
        <w:pStyle w:val="PRec-Author"/>
        <w:rPr>
          <w:rPrChange w:id="4" w:author="Greenich Viper" w:date="2018-05-03T14:09:00Z">
            <w:rPr>
              <w:lang w:val="de-DE"/>
            </w:rPr>
          </w:rPrChange>
        </w:rPr>
      </w:pPr>
      <w:r w:rsidRPr="00353AEE">
        <w:rPr>
          <w:rPrChange w:id="5" w:author="Greenich Viper" w:date="2018-05-03T14:09:00Z">
            <w:rPr>
              <w:lang w:val="de-DE"/>
            </w:rPr>
          </w:rPrChange>
        </w:rPr>
        <w:t>Melanie Kröhnert</w:t>
      </w:r>
      <w:r w:rsidR="00EB59A5" w:rsidRPr="00353AEE">
        <w:rPr>
          <w:rPrChange w:id="6" w:author="Greenich Viper" w:date="2018-05-03T14:09:00Z">
            <w:rPr>
              <w:lang w:val="de-DE"/>
            </w:rPr>
          </w:rPrChange>
        </w:rPr>
        <w:t xml:space="preserve"> (melanie.kroehnert@tu-dresden.de)</w:t>
      </w:r>
      <w:r w:rsidRPr="00353AEE">
        <w:rPr>
          <w:rPrChange w:id="7" w:author="Greenich Viper" w:date="2018-05-03T14:09:00Z">
            <w:rPr>
              <w:lang w:val="de-DE"/>
            </w:rPr>
          </w:rPrChange>
        </w:rPr>
        <w:t>*</w:t>
      </w:r>
    </w:p>
    <w:p w:rsidR="00F1217A" w:rsidRPr="00353AEE" w:rsidRDefault="00241FF5" w:rsidP="00A45FD9">
      <w:pPr>
        <w:pStyle w:val="PRec-Author"/>
        <w:rPr>
          <w:i/>
          <w:smallCaps w:val="0"/>
          <w:rPrChange w:id="8" w:author="Greenich Viper" w:date="2018-05-03T14:09:00Z">
            <w:rPr>
              <w:i/>
              <w:smallCaps w:val="0"/>
              <w:lang w:val="nl-NL"/>
            </w:rPr>
          </w:rPrChange>
        </w:rPr>
      </w:pPr>
      <w:r w:rsidRPr="00353AEE">
        <w:rPr>
          <w:rPrChange w:id="9" w:author="Greenich Viper" w:date="2018-05-03T14:09:00Z">
            <w:rPr>
              <w:lang w:val="nl-NL"/>
            </w:rPr>
          </w:rPrChange>
        </w:rPr>
        <w:t>Hans-</w:t>
      </w:r>
      <w:proofErr w:type="spellStart"/>
      <w:r w:rsidRPr="00353AEE">
        <w:rPr>
          <w:rPrChange w:id="10" w:author="Greenich Viper" w:date="2018-05-03T14:09:00Z">
            <w:rPr>
              <w:lang w:val="nl-NL"/>
            </w:rPr>
          </w:rPrChange>
        </w:rPr>
        <w:t>Gerd</w:t>
      </w:r>
      <w:proofErr w:type="spellEnd"/>
      <w:r w:rsidRPr="00353AEE">
        <w:rPr>
          <w:rPrChange w:id="11" w:author="Greenich Viper" w:date="2018-05-03T14:09:00Z">
            <w:rPr>
              <w:lang w:val="nl-NL"/>
            </w:rPr>
          </w:rPrChange>
        </w:rPr>
        <w:t xml:space="preserve"> Maas</w:t>
      </w:r>
      <w:r w:rsidR="00EB59A5" w:rsidRPr="00353AEE">
        <w:rPr>
          <w:rPrChange w:id="12" w:author="Greenich Viper" w:date="2018-05-03T14:09:00Z">
            <w:rPr>
              <w:lang w:val="nl-NL"/>
            </w:rPr>
          </w:rPrChange>
        </w:rPr>
        <w:t xml:space="preserve"> (hans-gerd.maas@tu-dresden.de)</w:t>
      </w:r>
    </w:p>
    <w:p w:rsidR="00F1217A" w:rsidRPr="00353AEE" w:rsidRDefault="00241FF5" w:rsidP="00A45FD9">
      <w:pPr>
        <w:pStyle w:val="PRec-Author"/>
        <w:spacing w:after="120"/>
      </w:pPr>
      <w:r w:rsidRPr="00353AEE">
        <w:rPr>
          <w:i/>
          <w:smallCaps w:val="0"/>
        </w:rPr>
        <w:t xml:space="preserve">Institute for </w:t>
      </w:r>
      <w:proofErr w:type="spellStart"/>
      <w:r w:rsidRPr="00353AEE">
        <w:rPr>
          <w:i/>
          <w:smallCaps w:val="0"/>
        </w:rPr>
        <w:t>Photogrammetry</w:t>
      </w:r>
      <w:proofErr w:type="spellEnd"/>
      <w:r w:rsidRPr="00353AEE">
        <w:rPr>
          <w:i/>
          <w:smallCaps w:val="0"/>
        </w:rPr>
        <w:t xml:space="preserve"> &amp; Remote Sensing, TU Dresden, </w:t>
      </w:r>
      <w:proofErr w:type="spellStart"/>
      <w:r w:rsidRPr="00353AEE">
        <w:rPr>
          <w:i/>
          <w:smallCaps w:val="0"/>
        </w:rPr>
        <w:t>Helmholtzstr</w:t>
      </w:r>
      <w:proofErr w:type="spellEnd"/>
      <w:r w:rsidRPr="00353AEE">
        <w:rPr>
          <w:i/>
          <w:smallCaps w:val="0"/>
        </w:rPr>
        <w:t>. 10, 01069 Dresden, Germany</w:t>
      </w:r>
    </w:p>
    <w:p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9" w:history="1">
        <w:r w:rsidRPr="00353AEE">
          <w:rPr>
            <w:rStyle w:val="Hyperlink"/>
            <w:color w:val="auto"/>
            <w:u w:val="none"/>
          </w:rPr>
          <w:t>@d</w:t>
        </w:r>
      </w:hyperlink>
      <w:r w:rsidRPr="00353AEE">
        <w:t>tu.dk</w:t>
      </w:r>
      <w:r w:rsidRPr="00353AEE">
        <w:rPr>
          <w:smallCaps w:val="0"/>
        </w:rPr>
        <w:t>)</w:t>
      </w:r>
    </w:p>
    <w:p w:rsidR="00F1217A" w:rsidRPr="00353AEE" w:rsidRDefault="00241FF5" w:rsidP="00A45FD9">
      <w:pPr>
        <w:pStyle w:val="PRec-Author"/>
        <w:spacing w:after="120"/>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w:t>
      </w:r>
      <w:proofErr w:type="spellStart"/>
      <w:r w:rsidRPr="00353AEE">
        <w:rPr>
          <w:i/>
          <w:smallCaps w:val="0"/>
        </w:rPr>
        <w:t>Lyngby</w:t>
      </w:r>
      <w:proofErr w:type="spellEnd"/>
      <w:r w:rsidRPr="00353AEE">
        <w:rPr>
          <w:i/>
          <w:smallCaps w:val="0"/>
        </w:rPr>
        <w:t>, Denmark</w:t>
      </w:r>
    </w:p>
    <w:p w:rsidR="00F1217A" w:rsidRPr="00353AEE" w:rsidRDefault="00241FF5" w:rsidP="00A45FD9">
      <w:pPr>
        <w:pStyle w:val="PRec-Affiliation"/>
        <w:jc w:val="left"/>
      </w:pPr>
      <w:r w:rsidRPr="00353AEE">
        <w:t xml:space="preserve">* </w:t>
      </w:r>
      <w:r w:rsidRPr="00353AEE">
        <w:rPr>
          <w:sz w:val="16"/>
          <w:szCs w:val="16"/>
        </w:rPr>
        <w:t>Corresponding author</w:t>
      </w:r>
    </w:p>
    <w:p w:rsidR="00F1217A" w:rsidRPr="00353AEE" w:rsidRDefault="00241FF5" w:rsidP="00A45FD9">
      <w:pPr>
        <w:pStyle w:val="PRec-Abstractheader"/>
        <w:rPr>
          <w:lang w:val="en-GB"/>
          <w:rPrChange w:id="13" w:author="Greenich Viper" w:date="2018-05-03T14:09:00Z">
            <w:rPr/>
          </w:rPrChange>
        </w:rPr>
      </w:pPr>
      <w:r w:rsidRPr="00353AEE">
        <w:rPr>
          <w:lang w:val="en-GB"/>
          <w:rPrChange w:id="14" w:author="Greenich Viper" w:date="2018-05-03T14:09:00Z">
            <w:rPr/>
          </w:rPrChange>
        </w:rPr>
        <w:t>Abstract</w:t>
      </w:r>
    </w:p>
    <w:p w:rsidR="00136378" w:rsidRPr="00353AE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w:t>
      </w:r>
      <w:proofErr w:type="spellStart"/>
      <w:r w:rsidR="00136378" w:rsidRPr="00353AEE">
        <w:rPr>
          <w:lang w:val="en-GB"/>
        </w:rPr>
        <w:t>smartphones</w:t>
      </w:r>
      <w:proofErr w:type="spellEnd"/>
      <w:r w:rsidR="00136378" w:rsidRPr="00353AEE">
        <w:rPr>
          <w:lang w:val="en-GB"/>
        </w:rPr>
        <w:t xml:space="preserve"> have </w:t>
      </w:r>
      <w:del w:id="15" w:author="Greenich Viper" w:date="2018-05-03T14:08:00Z">
        <w:r w:rsidR="00136378" w:rsidRPr="00353AEE" w:rsidDel="00353AEE">
          <w:rPr>
            <w:lang w:val="en-GB"/>
          </w:rPr>
          <w:delText xml:space="preserve">been </w:delText>
        </w:r>
      </w:del>
      <w:r w:rsidR="00136378" w:rsidRPr="00353AEE">
        <w:rPr>
          <w:lang w:val="en-GB"/>
        </w:rPr>
        <w:t>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353AEE">
        <w:rPr>
          <w:lang w:val="en-GB"/>
          <w:rPrChange w:id="16" w:author="Greenich Viper" w:date="2018-05-03T14:09:00Z">
            <w:rPr/>
          </w:rPrChange>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del w:id="17" w:author="Greenich Viper" w:date="2018-05-03T14:10:00Z">
        <w:r w:rsidR="00136378" w:rsidRPr="00353AEE" w:rsidDel="00353AEE">
          <w:rPr>
            <w:lang w:val="en-GB"/>
          </w:rPr>
          <w:delText xml:space="preserve">The </w:delText>
        </w:r>
      </w:del>
      <w:ins w:id="18" w:author="Greenich Viper" w:date="2018-05-03T14:10:00Z">
        <w:r w:rsidR="00353AEE" w:rsidRPr="00353AEE">
          <w:rPr>
            <w:lang w:val="en-GB"/>
          </w:rPr>
          <w:t>Th</w:t>
        </w:r>
        <w:r w:rsidR="00353AEE">
          <w:rPr>
            <w:lang w:val="en-GB"/>
          </w:rPr>
          <w:t>is</w:t>
        </w:r>
        <w:r w:rsidR="00353AEE" w:rsidRPr="00353AEE">
          <w:rPr>
            <w:lang w:val="en-GB"/>
          </w:rPr>
          <w:t xml:space="preserve"> </w:t>
        </w:r>
      </w:ins>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del w:id="19" w:author="Greenich Viper" w:date="2018-05-03T14:10:00Z">
        <w:r w:rsidR="00136378" w:rsidRPr="00353AEE" w:rsidDel="00353AEE">
          <w:rPr>
            <w:lang w:val="en-GB"/>
          </w:rPr>
          <w:delText xml:space="preserve">with </w:delText>
        </w:r>
      </w:del>
      <w:ins w:id="20" w:author="Greenich Viper" w:date="2018-05-03T14:10:00Z">
        <w:r w:rsidR="00353AEE">
          <w:rPr>
            <w:lang w:val="en-GB"/>
          </w:rPr>
          <w:t>via</w:t>
        </w:r>
        <w:r w:rsidR="00353AEE" w:rsidRPr="00353AEE">
          <w:rPr>
            <w:lang w:val="en-GB"/>
          </w:rPr>
          <w:t xml:space="preserve"> </w:t>
        </w:r>
      </w:ins>
      <w:r w:rsidR="00136378" w:rsidRPr="00353AEE">
        <w:rPr>
          <w:lang w:val="en-GB"/>
        </w:rPr>
        <w:t>2D image data</w:t>
      </w:r>
      <w:r w:rsidR="007F0C44" w:rsidRPr="00353AEE">
        <w:rPr>
          <w:lang w:val="en-GB"/>
        </w:rPr>
        <w:t xml:space="preserve"> in geo</w:t>
      </w:r>
      <w:del w:id="21" w:author="Greenich Viper" w:date="2018-05-03T14:10:00Z">
        <w:r w:rsidR="007F0C44" w:rsidRPr="00353AEE" w:rsidDel="00353AEE">
          <w:rPr>
            <w:lang w:val="en-GB"/>
          </w:rPr>
          <w:delText xml:space="preserve">- </w:delText>
        </w:r>
      </w:del>
      <w:ins w:id="22" w:author="Greenich Viper" w:date="2018-05-03T14:10:00Z">
        <w:r w:rsidR="00353AEE">
          <w:rPr>
            <w:lang w:val="en-GB"/>
          </w:rPr>
          <w:t>logy</w:t>
        </w:r>
        <w:r w:rsidR="00353AEE" w:rsidRPr="00353AEE">
          <w:rPr>
            <w:lang w:val="en-GB"/>
          </w:rPr>
          <w:t xml:space="preserve"> </w:t>
        </w:r>
      </w:ins>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proofErr w:type="spellStart"/>
      <w:r w:rsidR="007F0C44" w:rsidRPr="00353AEE">
        <w:rPr>
          <w:lang w:val="en-GB"/>
        </w:rPr>
        <w:t>smartphone</w:t>
      </w:r>
      <w:proofErr w:type="spellEnd"/>
      <w:r w:rsidR="007F0C44" w:rsidRPr="00353AEE">
        <w:rPr>
          <w:lang w:val="en-GB"/>
        </w:rPr>
        <w:t xml:space="preserv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w:t>
      </w:r>
      <w:proofErr w:type="gramStart"/>
      <w:r w:rsidR="001A3C0F" w:rsidRPr="00353AEE">
        <w:rPr>
          <w:lang w:val="en-GB"/>
        </w:rPr>
        <w:t>are</w:t>
      </w:r>
      <w:proofErr w:type="gramEnd"/>
      <w:r w:rsidR="001A3C0F" w:rsidRPr="00353AEE">
        <w:rPr>
          <w:lang w:val="en-GB"/>
        </w:rPr>
        <w:t xml:space="preserve"> needed. We investigate the potential of </w:t>
      </w:r>
      <w:proofErr w:type="spellStart"/>
      <w:r w:rsidR="001A3C0F" w:rsidRPr="00353AEE">
        <w:rPr>
          <w:lang w:val="en-GB"/>
        </w:rPr>
        <w:t>smartphone</w:t>
      </w:r>
      <w:proofErr w:type="spellEnd"/>
      <w:r w:rsidR="001A3C0F" w:rsidRPr="00353AEE">
        <w:rPr>
          <w:lang w:val="en-GB"/>
        </w:rPr>
        <w:t xml:space="preserv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 xml:space="preserve">nsor </w:t>
      </w:r>
      <w:proofErr w:type="gramStart"/>
      <w:r w:rsidR="007F0C44" w:rsidRPr="00353AEE">
        <w:rPr>
          <w:lang w:val="en-GB"/>
        </w:rPr>
        <w:t>fusion,</w:t>
      </w:r>
      <w:proofErr w:type="gramEnd"/>
      <w:r w:rsidR="007F0C44" w:rsidRPr="00353AEE">
        <w:rPr>
          <w:lang w:val="en-GB"/>
        </w:rPr>
        <w:t xml:space="preserve">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del w:id="23" w:author="Greenich Viper" w:date="2018-05-03T14:13:00Z">
        <w:r w:rsidR="00070EB7" w:rsidRPr="00353AEE" w:rsidDel="00353AEE">
          <w:rPr>
            <w:lang w:val="en-GB"/>
          </w:rPr>
          <w:delText>battery life</w:delText>
        </w:r>
      </w:del>
      <w:ins w:id="24" w:author="Greenich Viper" w:date="2018-05-03T14:13:00Z">
        <w:r w:rsidR="00353AEE">
          <w:rPr>
            <w:lang w:val="en-GB"/>
          </w:rPr>
          <w:t>field operation times</w:t>
        </w:r>
      </w:ins>
      <w:r w:rsidR="00070EB7" w:rsidRPr="00353AEE">
        <w:rPr>
          <w:lang w:val="en-GB"/>
        </w:rPr>
        <w:t xml:space="preserve"> </w:t>
      </w:r>
      <w:del w:id="25" w:author="Greenich Viper" w:date="2018-05-03T14:13:00Z">
        <w:r w:rsidR="00070EB7" w:rsidRPr="00353AEE" w:rsidDel="00353AEE">
          <w:rPr>
            <w:lang w:val="en-GB"/>
          </w:rPr>
          <w:delText>running</w:delText>
        </w:r>
        <w:r w:rsidR="001A3C0F" w:rsidRPr="00353AEE" w:rsidDel="00353AEE">
          <w:rPr>
            <w:lang w:val="en-GB"/>
          </w:rPr>
          <w:delText xml:space="preserve"> </w:delText>
        </w:r>
      </w:del>
      <w:ins w:id="26" w:author="Greenich Viper" w:date="2018-05-03T14:13:00Z">
        <w:r w:rsidR="00353AEE">
          <w:rPr>
            <w:lang w:val="en-GB"/>
          </w:rPr>
          <w:t>for</w:t>
        </w:r>
        <w:r w:rsidR="00353AEE" w:rsidRPr="00353AEE">
          <w:rPr>
            <w:lang w:val="en-GB"/>
          </w:rPr>
          <w:t xml:space="preserve"> </w:t>
        </w:r>
      </w:ins>
      <w:r w:rsidR="007F0C44" w:rsidRPr="00353AEE">
        <w:rPr>
          <w:lang w:val="en-GB"/>
        </w:rPr>
        <w:t xml:space="preserve">both apps </w:t>
      </w:r>
      <w:del w:id="27" w:author="Greenich Viper" w:date="2018-05-03T14:14:00Z">
        <w:r w:rsidR="007F0C44" w:rsidRPr="00353AEE" w:rsidDel="00353AEE">
          <w:rPr>
            <w:lang w:val="en-GB"/>
          </w:rPr>
          <w:delText>observing the behaviour when running</w:delText>
        </w:r>
      </w:del>
      <w:ins w:id="28" w:author="Greenich Viper" w:date="2018-05-03T14:14:00Z">
        <w:r w:rsidR="00353AEE">
          <w:rPr>
            <w:lang w:val="en-GB"/>
          </w:rPr>
          <w:t>with respect to</w:t>
        </w:r>
      </w:ins>
      <w:r w:rsidR="007F0C44" w:rsidRPr="00353AEE">
        <w:rPr>
          <w:lang w:val="en-GB"/>
        </w:rPr>
        <w:t xml:space="preserve"> </w:t>
      </w:r>
      <w:r w:rsidR="001A3C0F" w:rsidRPr="00353AEE">
        <w:rPr>
          <w:lang w:val="en-GB"/>
        </w:rPr>
        <w:t>2D and 3D</w:t>
      </w:r>
      <w:r w:rsidR="007F0C44" w:rsidRPr="00353AEE">
        <w:rPr>
          <w:lang w:val="en-GB"/>
        </w:rPr>
        <w:t xml:space="preserve"> </w:t>
      </w:r>
      <w:del w:id="29" w:author="Greenich Viper" w:date="2018-05-03T14:14:00Z">
        <w:r w:rsidR="007F0C44" w:rsidRPr="00353AEE" w:rsidDel="004E5D24">
          <w:rPr>
            <w:lang w:val="en-GB"/>
          </w:rPr>
          <w:delText>rendering processes</w:delText>
        </w:r>
        <w:r w:rsidR="001A3C0F" w:rsidRPr="00353AEE" w:rsidDel="004E5D24">
          <w:rPr>
            <w:lang w:val="en-GB"/>
          </w:rPr>
          <w:delText xml:space="preserve"> </w:delText>
        </w:r>
        <w:r w:rsidR="00070EB7" w:rsidRPr="00353AEE" w:rsidDel="004E5D24">
          <w:rPr>
            <w:lang w:val="en-GB"/>
          </w:rPr>
          <w:delText>on different devices</w:delText>
        </w:r>
      </w:del>
      <w:ins w:id="30" w:author="Greenich Viper" w:date="2018-05-03T14:14:00Z">
        <w:r w:rsidR="004E5D24">
          <w:rPr>
            <w:lang w:val="en-GB"/>
          </w:rPr>
          <w:t>data interaction modes</w:t>
        </w:r>
      </w:ins>
      <w:r w:rsidR="00070EB7" w:rsidRPr="00353AEE">
        <w:rPr>
          <w:lang w:val="en-GB"/>
        </w:rPr>
        <w:t xml:space="preserve">. </w:t>
      </w:r>
      <w:r w:rsidR="00070EB7" w:rsidRPr="00353AEE">
        <w:rPr>
          <w:color w:val="CC00CC"/>
          <w:lang w:val="en-GB"/>
        </w:rPr>
        <w:t xml:space="preserve">In conclusion, we point out the usability of current low-cost devices as well as professional hardware for …. </w:t>
      </w:r>
    </w:p>
    <w:p w:rsidR="00F1217A" w:rsidRPr="00353AEE" w:rsidRDefault="00241FF5" w:rsidP="00A45FD9">
      <w:pPr>
        <w:pStyle w:val="PRec-Keywords"/>
        <w:ind w:right="0"/>
        <w:rPr>
          <w:lang w:val="en-GB"/>
        </w:rPr>
      </w:pPr>
      <w:r w:rsidRPr="00353AEE">
        <w:rPr>
          <w:smallCaps/>
          <w:lang w:val="en-GB"/>
        </w:rPr>
        <w:t>Keywords:</w:t>
      </w:r>
      <w:r w:rsidRPr="00353AEE">
        <w:rPr>
          <w:lang w:val="en-GB"/>
        </w:rPr>
        <w:t xml:space="preserve"> </w:t>
      </w:r>
      <w:proofErr w:type="spellStart"/>
      <w:r w:rsidRPr="00353AEE">
        <w:rPr>
          <w:color w:val="CC00CC"/>
          <w:lang w:val="en-GB"/>
        </w:rPr>
        <w:t>photogrammetry</w:t>
      </w:r>
      <w:proofErr w:type="spellEnd"/>
      <w:r w:rsidRPr="00353AEE">
        <w:rPr>
          <w:color w:val="CC00CC"/>
          <w:lang w:val="en-GB"/>
        </w:rPr>
        <w:t xml:space="preserve">, example, word or short phrase, layout, maximum 6 </w:t>
      </w:r>
      <w:r w:rsidRPr="00353AEE">
        <w:rPr>
          <w:color w:val="CC00CC"/>
          <w:lang w:val="en-GB"/>
          <w:rPrChange w:id="31" w:author="Greenich Viper" w:date="2018-05-03T14:09:00Z">
            <w:rPr>
              <w:color w:val="CC00CC"/>
            </w:rPr>
          </w:rPrChange>
        </w:rPr>
        <w:t>words</w:t>
      </w:r>
    </w:p>
    <w:p w:rsidR="0098414F" w:rsidRPr="00353AEE" w:rsidRDefault="00423F74" w:rsidP="00A45FD9">
      <w:pPr>
        <w:pStyle w:val="PRec-Heading1"/>
      </w:pPr>
      <w:r w:rsidRPr="00353AEE">
        <w:t xml:space="preserve">I.  </w:t>
      </w:r>
      <w:r w:rsidR="00241FF5" w:rsidRPr="00353AEE">
        <w:t>Introduction</w:t>
      </w:r>
    </w:p>
    <w:p w:rsidR="0098414F" w:rsidRPr="00353AEE" w:rsidRDefault="0098414F" w:rsidP="004C4058">
      <w:pPr>
        <w:pStyle w:val="PRec-MainText"/>
      </w:pPr>
      <w:r w:rsidRPr="00353AEE">
        <w:t xml:space="preserve">Mobile devices are ubiquitously available in modern society. Apps for a diverse range of purposes emerged over the past decade. Such mobile devices are also increasingly applied for professional use and scientific purposes to solve computational </w:t>
      </w:r>
      <w:r w:rsidRPr="00353AEE">
        <w:lastRenderedPageBreak/>
        <w:t xml:space="preserve">tasks in outdoor- and field study environments. Geosciences such as hydrology, geology or glaciology rely on the documentation of field observations. In order to improve field study, these domains now attempt employing mobile devices </w:t>
      </w:r>
      <w:del w:id="32" w:author="Greenich Viper" w:date="2018-05-03T14:16:00Z">
        <w:r w:rsidRPr="00353AEE" w:rsidDel="004E5D24">
          <w:delText xml:space="preserve">are </w:delText>
        </w:r>
      </w:del>
      <w:ins w:id="33" w:author="Greenich Viper" w:date="2018-05-03T14:16:00Z">
        <w:r w:rsidR="004E5D24" w:rsidRPr="00353AEE">
          <w:t>a</w:t>
        </w:r>
        <w:r w:rsidR="004E5D24">
          <w:t>s</w:t>
        </w:r>
        <w:r w:rsidR="004E5D24" w:rsidRPr="00353AEE">
          <w:t xml:space="preserve"> </w:t>
        </w:r>
      </w:ins>
      <w:r w:rsidRPr="00353AEE">
        <w:t>digital field instrument. This is illustrated in</w:t>
      </w:r>
      <w:r w:rsidR="00E7729B" w:rsidRPr="00353AEE">
        <w:t xml:space="preserve"> </w:t>
      </w:r>
      <w:r w:rsidR="001D2DDA" w:rsidRPr="00353AEE">
        <w:fldChar w:fldCharType="begin"/>
      </w:r>
      <w:r w:rsidR="00E7729B" w:rsidRPr="00353AEE">
        <w:instrText xml:space="preserve"> REF _Ref512858866 \h </w:instrText>
      </w:r>
      <w:r w:rsidR="001D2DDA" w:rsidRPr="00353AEE">
        <w:fldChar w:fldCharType="separate"/>
      </w:r>
      <w:r w:rsidR="00281F45" w:rsidRPr="00353AEE">
        <w:t xml:space="preserve">Fig. </w:t>
      </w:r>
      <w:r w:rsidR="00281F45" w:rsidRPr="00353AEE">
        <w:rPr>
          <w:noProof/>
        </w:rPr>
        <w:t>1</w:t>
      </w:r>
      <w:r w:rsidR="001D2DDA" w:rsidRPr="00353AEE">
        <w:fldChar w:fldCharType="end"/>
      </w:r>
      <w:r w:rsidRPr="00353AEE">
        <w:rPr>
          <w:color w:val="000000" w:themeColor="text1"/>
        </w:rPr>
        <w:t>,</w:t>
      </w:r>
      <w:r w:rsidRPr="00353AEE">
        <w:t xml:space="preserve"> sketching the envisaged use of tablets and </w:t>
      </w:r>
      <w:proofErr w:type="spellStart"/>
      <w:r w:rsidRPr="00353AEE">
        <w:t>smartphones</w:t>
      </w:r>
      <w:proofErr w:type="spellEnd"/>
      <w:r w:rsidRPr="00353AEE">
        <w:t xml:space="preserve"> for geological and hydrological purposes.</w:t>
      </w:r>
    </w:p>
    <w:p w:rsidR="00355B20" w:rsidRPr="00353AEE" w:rsidRDefault="00355B20">
      <w:pPr>
        <w:pStyle w:val="Textkrper"/>
        <w:ind w:right="1218"/>
        <w:rPr>
          <w:lang w:val="en-GB"/>
        </w:rPr>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0C42D5">
            <w:pPr>
              <w:rPr>
                <w:color w:val="000000"/>
                <w:sz w:val="16"/>
                <w:szCs w:val="16"/>
              </w:rPr>
            </w:pPr>
            <w:r w:rsidRPr="00353AEE">
              <w:rPr>
                <w:noProof/>
                <w:lang w:eastAsia="de-DE"/>
                <w:rPrChange w:id="34" w:author="Greenich Viper" w:date="2018-05-03T14:09:00Z">
                  <w:rPr>
                    <w:noProof/>
                    <w:lang w:val="de-DE" w:eastAsia="de-DE"/>
                  </w:rPr>
                </w:rPrChange>
              </w:rPr>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0C42D5">
            <w:pPr>
              <w:rPr>
                <w:noProof/>
              </w:rPr>
            </w:pPr>
          </w:p>
        </w:tc>
        <w:tc>
          <w:tcPr>
            <w:tcW w:w="0" w:type="auto"/>
            <w:shd w:val="clear" w:color="auto" w:fill="auto"/>
            <w:tcMar>
              <w:left w:w="0" w:type="dxa"/>
              <w:right w:w="0" w:type="dxa"/>
            </w:tcMar>
            <w:vAlign w:val="center"/>
          </w:tcPr>
          <w:p w:rsidR="000C42D5" w:rsidRPr="00353AEE" w:rsidRDefault="000C42D5" w:rsidP="00E7729B">
            <w:pPr>
              <w:keepNext/>
            </w:pPr>
            <w:r w:rsidRPr="00353AEE">
              <w:rPr>
                <w:noProof/>
                <w:lang w:eastAsia="de-DE"/>
                <w:rPrChange w:id="35" w:author="Greenich Viper" w:date="2018-05-03T14:09:00Z">
                  <w:rPr>
                    <w:noProof/>
                    <w:lang w:val="de-DE" w:eastAsia="de-DE"/>
                  </w:rPr>
                </w:rPrChang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E7729B">
      <w:pPr>
        <w:pStyle w:val="PRec-Figures"/>
        <w:rPr>
          <w:rFonts w:eastAsia="SimSun"/>
          <w:lang w:eastAsia="en-GB"/>
        </w:rPr>
      </w:pPr>
      <w:bookmarkStart w:id="36" w:name="_Ref512858866"/>
      <w:bookmarkStart w:id="37" w:name="_Hlk512497424"/>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00281F45" w:rsidRPr="00353AEE">
        <w:rPr>
          <w:noProof/>
        </w:rPr>
        <w:t>1</w:t>
      </w:r>
      <w:r w:rsidR="001D2DDA" w:rsidRPr="00353AEE">
        <w:fldChar w:fldCharType="end"/>
      </w:r>
      <w:bookmarkEnd w:id="36"/>
      <w:r w:rsidR="00423F74" w:rsidRPr="00353AEE">
        <w:rPr>
          <w:rFonts w:eastAsia="SimSun"/>
          <w:lang w:eastAsia="en-GB"/>
        </w:rPr>
        <w:t xml:space="preserve"> Illustrative examples</w:t>
      </w:r>
      <w:proofErr w:type="gramEnd"/>
      <w:r w:rsidR="00423F74" w:rsidRPr="00353AEE">
        <w:rPr>
          <w:rFonts w:eastAsia="SimSun"/>
          <w:lang w:eastAsia="en-GB"/>
        </w:rPr>
        <w:t xml:space="preserve"> for geological interpretation (a) and hydrological annotation (b).</w:t>
      </w:r>
      <w:bookmarkEnd w:id="37"/>
    </w:p>
    <w:p w:rsidR="00077C3E" w:rsidRPr="00353AEE" w:rsidRDefault="0098414F" w:rsidP="004C4058">
      <w:pPr>
        <w:pStyle w:val="PRec-MainText"/>
      </w:pPr>
      <w:proofErr w:type="spellStart"/>
      <w:r w:rsidRPr="00353AEE">
        <w:t>Geoscience</w:t>
      </w:r>
      <w:proofErr w:type="spellEnd"/>
      <w:r w:rsidRPr="00353AEE">
        <w:t xml:space="preserve"> apps for assessing two-dimensional data have been available for several years now </w:t>
      </w:r>
      <w:commentRangeStart w:id="38"/>
      <w:r w:rsidRPr="00353AEE">
        <w:t>(</w:t>
      </w:r>
      <w:r w:rsidRPr="00353AEE">
        <w:rPr>
          <w:color w:val="000000" w:themeColor="text1"/>
          <w:highlight w:val="cyan"/>
        </w:rPr>
        <w:t xml:space="preserve">see </w:t>
      </w:r>
      <w:sdt>
        <w:sdtPr>
          <w:rPr>
            <w:color w:val="000000" w:themeColor="text1"/>
            <w:highlight w:val="cyan"/>
          </w:rPr>
          <w:id w:val="1429309931"/>
          <w:citation/>
        </w:sdtPr>
        <w:sdtContent>
          <w:r w:rsidR="001D2DDA" w:rsidRPr="00353AEE">
            <w:rPr>
              <w:color w:val="000000" w:themeColor="text1"/>
              <w:highlight w:val="cyan"/>
            </w:rPr>
            <w:fldChar w:fldCharType="begin"/>
          </w:r>
          <w:r w:rsidR="00843845" w:rsidRPr="00353AEE">
            <w:rPr>
              <w:color w:val="000000" w:themeColor="text1"/>
              <w:highlight w:val="cyan"/>
              <w:rPrChange w:id="39" w:author="Greenich Viper" w:date="2018-05-03T14:09:00Z">
                <w:rPr>
                  <w:color w:val="000000" w:themeColor="text1"/>
                  <w:highlight w:val="cyan"/>
                  <w:lang w:val="en-US"/>
                </w:rPr>
              </w:rPrChange>
            </w:rPr>
            <w:instrText xml:space="preserve"> CITATION Platzhalter1 \l 1031 </w:instrText>
          </w:r>
          <w:r w:rsidR="001D2DDA" w:rsidRPr="00353AEE">
            <w:rPr>
              <w:color w:val="000000" w:themeColor="text1"/>
              <w:highlight w:val="cyan"/>
            </w:rPr>
            <w:fldChar w:fldCharType="separate"/>
          </w:r>
          <w:r w:rsidR="00281F45" w:rsidRPr="00353AEE">
            <w:rPr>
              <w:noProof/>
              <w:color w:val="000000" w:themeColor="text1"/>
              <w:highlight w:val="cyan"/>
              <w:rPrChange w:id="40" w:author="Greenich Viper" w:date="2018-05-03T14:09:00Z">
                <w:rPr>
                  <w:noProof/>
                  <w:color w:val="000000" w:themeColor="text1"/>
                  <w:highlight w:val="cyan"/>
                  <w:lang w:val="en-US"/>
                </w:rPr>
              </w:rPrChange>
            </w:rPr>
            <w:t>(Platzhalter1)</w:t>
          </w:r>
          <w:r w:rsidR="001D2DDA" w:rsidRPr="00353AEE">
            <w:rPr>
              <w:color w:val="000000" w:themeColor="text1"/>
              <w:highlight w:val="cyan"/>
            </w:rPr>
            <w:fldChar w:fldCharType="end"/>
          </w:r>
        </w:sdtContent>
      </w:sdt>
      <w:r w:rsidRPr="00353AEE">
        <w:rPr>
          <w:color w:val="000000" w:themeColor="text1"/>
          <w:highlight w:val="cyan"/>
        </w:rPr>
        <w:t>for examples</w:t>
      </w:r>
      <w:commentRangeEnd w:id="38"/>
      <w:r w:rsidR="001B7AEC" w:rsidRPr="00353AEE">
        <w:rPr>
          <w:rStyle w:val="Kommentarzeichen"/>
        </w:rPr>
        <w:commentReference w:id="38"/>
      </w:r>
      <w:r w:rsidRPr="00353AEE">
        <w:t xml:space="preserve">). The availability </w:t>
      </w:r>
      <w:ins w:id="41" w:author="ms699852" w:date="2018-05-03T11:48:00Z">
        <w:r w:rsidR="00F31FF1" w:rsidRPr="00353AEE">
          <w:t xml:space="preserve">of </w:t>
        </w:r>
      </w:ins>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w:t>
      </w:r>
      <w:proofErr w:type="spellStart"/>
      <w:r w:rsidR="00574C69" w:rsidRPr="00353AEE">
        <w:t>SfM</w:t>
      </w:r>
      <w:proofErr w:type="spellEnd"/>
      <w:r w:rsidR="00574C69" w:rsidRPr="00353AEE">
        <w:t xml:space="preserve">) </w:t>
      </w:r>
      <w:r w:rsidR="00F31FF1" w:rsidRPr="00353AEE">
        <w:t xml:space="preserve">and </w:t>
      </w:r>
      <w:r w:rsidR="00F31FF1" w:rsidRPr="00353AEE">
        <w:rPr>
          <w:color w:val="CC0099"/>
        </w:rPr>
        <w:t>dense matching</w:t>
      </w:r>
      <w:commentRangeStart w:id="42"/>
      <w:commentRangeStart w:id="43"/>
      <w:r w:rsidRPr="00353AEE">
        <w:t xml:space="preserve"> </w:t>
      </w:r>
      <w:commentRangeEnd w:id="42"/>
      <w:r w:rsidR="00F31FF1" w:rsidRPr="00353AEE">
        <w:rPr>
          <w:rStyle w:val="Kommentarzeichen"/>
        </w:rPr>
        <w:commentReference w:id="42"/>
      </w:r>
      <w:commentRangeEnd w:id="43"/>
      <w:r w:rsidR="004E5D24">
        <w:rPr>
          <w:rStyle w:val="Kommentarzeichen"/>
        </w:rPr>
        <w:commentReference w:id="43"/>
      </w:r>
      <w:sdt>
        <w:sdtPr>
          <w:id w:val="-740174310"/>
          <w:citation/>
        </w:sdtPr>
        <w:sdtContent>
          <w:r w:rsidR="001D2DDA" w:rsidRPr="00353AEE">
            <w:fldChar w:fldCharType="begin"/>
          </w:r>
          <w:r w:rsidR="00843845" w:rsidRPr="00353AEE">
            <w:rPr>
              <w:rPrChange w:id="44" w:author="Greenich Viper" w:date="2018-05-03T14:09:00Z">
                <w:rPr>
                  <w:lang w:val="en-US"/>
                </w:rPr>
              </w:rPrChange>
            </w:rPr>
            <w:instrText xml:space="preserve">CITATION Goesele2007 \l 1031 </w:instrText>
          </w:r>
          <w:r w:rsidR="00F31FF1" w:rsidRPr="00353AEE">
            <w:rPr>
              <w:rPrChange w:id="45" w:author="Greenich Viper" w:date="2018-05-03T14:09:00Z">
                <w:rPr>
                  <w:lang w:val="en-US"/>
                </w:rPr>
              </w:rPrChange>
            </w:rPr>
            <w:instrText xml:space="preserve"> \m Wu2013</w:instrText>
          </w:r>
          <w:r w:rsidR="001D2DDA" w:rsidRPr="00353AEE">
            <w:fldChar w:fldCharType="separate"/>
          </w:r>
          <w:r w:rsidR="00F31FF1" w:rsidRPr="00353AEE">
            <w:rPr>
              <w:noProof/>
              <w:rPrChange w:id="46" w:author="Greenich Viper" w:date="2018-05-03T14:09:00Z">
                <w:rPr>
                  <w:noProof/>
                  <w:lang w:val="en-US"/>
                </w:rPr>
              </w:rPrChange>
            </w:rPr>
            <w:t xml:space="preserve"> (Goesele, et al., 2007; Wu, 2013)</w:t>
          </w:r>
          <w:r w:rsidR="001D2DDA" w:rsidRPr="00353AEE">
            <w:fldChar w:fldCharType="end"/>
          </w:r>
        </w:sdtContent>
      </w:sdt>
      <w:r w:rsidRPr="00353AEE">
        <w:t xml:space="preserve">, </w:t>
      </w:r>
      <w:del w:id="47" w:author="ms699852" w:date="2018-05-03T11:47:00Z">
        <w:r w:rsidRPr="00353AEE" w:rsidDel="00F31FF1">
          <w:delText xml:space="preserve">satellite </w:delText>
        </w:r>
      </w:del>
      <w:del w:id="48" w:author="ms699852" w:date="2018-05-03T11:48:00Z">
        <w:r w:rsidR="00D82E3E" w:rsidRPr="00353AEE" w:rsidDel="00F31FF1">
          <w:delText xml:space="preserve">Digital Elevation Models (DEMs) </w:delText>
        </w:r>
      </w:del>
      <w:del w:id="49" w:author="ms699852" w:date="2018-05-03T11:47:00Z">
        <w:r w:rsidRPr="00353AEE" w:rsidDel="00F31FF1">
          <w:delText>make it possible to</w:delText>
        </w:r>
      </w:del>
      <w:ins w:id="50" w:author="ms699852" w:date="2018-05-03T11:47:00Z">
        <w:r w:rsidR="00F31FF1" w:rsidRPr="00353AEE">
          <w:t>enable</w:t>
        </w:r>
      </w:ins>
      <w:r w:rsidRPr="00353AEE">
        <w:t xml:space="preserve"> assess</w:t>
      </w:r>
      <w:ins w:id="51" w:author="ms699852" w:date="2018-05-03T11:47:00Z">
        <w:r w:rsidR="00F31FF1" w:rsidRPr="00353AEE">
          <w:t>ing</w:t>
        </w:r>
      </w:ins>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w:t>
      </w:r>
      <w:proofErr w:type="spellStart"/>
      <w:r w:rsidRPr="00353AEE">
        <w:t>crowdsourced</w:t>
      </w:r>
      <w:proofErr w:type="spellEnd"/>
      <w:r w:rsidRPr="00353AEE">
        <w:t xml:space="preserve"> data and </w:t>
      </w:r>
      <w:r w:rsidR="00D82E3E" w:rsidRPr="00353AEE">
        <w:t>Volunteered Geographic Information (</w:t>
      </w:r>
      <w:r w:rsidRPr="00353AEE">
        <w:t>VGI</w:t>
      </w:r>
      <w:r w:rsidR="00D82E3E" w:rsidRPr="00353AEE">
        <w:t>)</w:t>
      </w:r>
      <w:r w:rsidRPr="00353AEE">
        <w:t xml:space="preserve"> contribute to the </w:t>
      </w:r>
      <w:proofErr w:type="spellStart"/>
      <w:r w:rsidRPr="00353AEE">
        <w:t>geoscience</w:t>
      </w:r>
      <w:proofErr w:type="spellEnd"/>
      <w:r w:rsidRPr="00353AEE">
        <w:t xml:space="preserve"> data inventory, being acquired by citizen scientists.</w:t>
      </w:r>
      <w:r w:rsidR="00077C3E" w:rsidRPr="00353AEE">
        <w:t xml:space="preserve"> </w:t>
      </w:r>
    </w:p>
    <w:p w:rsidR="00BC326D" w:rsidRPr="00353AEE" w:rsidRDefault="00077C3E" w:rsidP="0037617F">
      <w:pPr>
        <w:pStyle w:val="PRec-MainText"/>
        <w:rPr>
          <w:ins w:id="52" w:author="ms699852" w:date="2018-05-03T12:02:00Z"/>
        </w:rPr>
      </w:pPr>
      <w:r w:rsidRPr="00353AEE">
        <w:t>Domain-specific mobile software is required to realise the various domain expert requirements on the target devices, as off-the-shelf software insufficiently addresses the envisaged usage scenario or the domain-specific data types</w:t>
      </w:r>
      <w:del w:id="53" w:author="ms699852" w:date="2018-05-03T11:50:00Z">
        <w:r w:rsidRPr="00353AEE" w:rsidDel="00F31FF1">
          <w:delText>. This is not novel as domain-specific software is often needed to address specific needs and usage scenarios</w:delText>
        </w:r>
      </w:del>
      <w:del w:id="54" w:author="Greenich Viper" w:date="2018-05-03T14:28:00Z">
        <w:r w:rsidRPr="00353AEE" w:rsidDel="006D384F">
          <w:delText xml:space="preserve"> </w:delText>
        </w:r>
        <w:commentRangeStart w:id="55"/>
        <w:r w:rsidRPr="00353AEE" w:rsidDel="006D384F">
          <w:delText>also</w:delText>
        </w:r>
      </w:del>
      <w:ins w:id="56" w:author="ms699852" w:date="2018-05-03T11:50:00Z">
        <w:del w:id="57" w:author="Greenich Viper" w:date="2018-05-03T14:28:00Z">
          <w:r w:rsidR="00F31FF1" w:rsidRPr="00353AEE" w:rsidDel="006D384F">
            <w:delText xml:space="preserve"> as it appears</w:delText>
          </w:r>
        </w:del>
      </w:ins>
      <w:del w:id="58" w:author="Greenich Viper" w:date="2018-05-03T14:28:00Z">
        <w:r w:rsidRPr="00353AEE" w:rsidDel="006D384F">
          <w:delText xml:space="preserve"> on common workstations</w:delText>
        </w:r>
      </w:del>
      <w:ins w:id="59" w:author="ms699852" w:date="2018-05-03T11:51:00Z">
        <w:del w:id="60" w:author="Greenich Viper" w:date="2018-05-03T14:28:00Z">
          <w:r w:rsidR="00F31FF1" w:rsidRPr="00353AEE" w:rsidDel="006D384F">
            <w:delText>, too</w:delText>
          </w:r>
        </w:del>
      </w:ins>
      <w:commentRangeEnd w:id="55"/>
      <w:r w:rsidR="006D384F">
        <w:rPr>
          <w:rStyle w:val="Kommentarzeichen"/>
        </w:rPr>
        <w:commentReference w:id="55"/>
      </w:r>
      <w:r w:rsidRPr="00353AEE">
        <w:t>. What makes mobile software distinct is the modality of the device</w:t>
      </w:r>
      <w:ins w:id="61" w:author="ms699852" w:date="2018-05-03T12:07:00Z">
        <w:r w:rsidR="00BC326D" w:rsidRPr="00353AEE">
          <w:t xml:space="preserve">. </w:t>
        </w:r>
      </w:ins>
      <w:ins w:id="62" w:author="ms699852" w:date="2018-05-03T12:14:00Z">
        <w:r w:rsidR="001D2DDA" w:rsidRPr="00353AEE">
          <w:fldChar w:fldCharType="begin"/>
        </w:r>
        <w:r w:rsidR="0037617F" w:rsidRPr="00353AEE">
          <w:instrText xml:space="preserve"> REF _Ref513112993 \h </w:instrText>
        </w:r>
      </w:ins>
      <w:r w:rsidR="001D2DDA" w:rsidRPr="00353AEE">
        <w:fldChar w:fldCharType="separate"/>
      </w:r>
      <w:ins w:id="63" w:author="ms699852" w:date="2018-05-03T12:14:00Z">
        <w:r w:rsidR="0037617F" w:rsidRPr="00353AEE">
          <w:t xml:space="preserve">Table </w:t>
        </w:r>
        <w:r w:rsidR="0037617F" w:rsidRPr="00353AEE">
          <w:rPr>
            <w:noProof/>
          </w:rPr>
          <w:t>I</w:t>
        </w:r>
        <w:r w:rsidR="001D2DDA" w:rsidRPr="00353AEE">
          <w:fldChar w:fldCharType="end"/>
        </w:r>
        <w:r w:rsidR="0037617F" w:rsidRPr="00353AEE">
          <w:t xml:space="preserve"> sums up</w:t>
        </w:r>
      </w:ins>
      <w:ins w:id="64" w:author="ms699852" w:date="2018-05-03T12:07:00Z">
        <w:r w:rsidR="00BC326D" w:rsidRPr="00353AEE">
          <w:t xml:space="preserve"> mobile devices</w:t>
        </w:r>
      </w:ins>
      <w:ins w:id="65" w:author="ms699852" w:date="2018-05-03T12:14:00Z">
        <w:r w:rsidR="0037617F" w:rsidRPr="00353AEE">
          <w:t xml:space="preserve"> characteristics in </w:t>
        </w:r>
      </w:ins>
      <w:ins w:id="66" w:author="ms699852" w:date="2018-05-03T12:15:00Z">
        <w:r w:rsidR="0037617F" w:rsidRPr="00353AEE">
          <w:t>comparison</w:t>
        </w:r>
      </w:ins>
      <w:ins w:id="67" w:author="ms699852" w:date="2018-05-03T12:14:00Z">
        <w:r w:rsidR="0037617F" w:rsidRPr="00353AEE">
          <w:t xml:space="preserve"> to</w:t>
        </w:r>
      </w:ins>
      <w:ins w:id="68" w:author="ms699852" w:date="2018-05-03T12:07:00Z">
        <w:r w:rsidR="00BC326D" w:rsidRPr="00353AEE">
          <w:t xml:space="preserve"> conventional working stations. </w:t>
        </w:r>
      </w:ins>
      <w:del w:id="69" w:author="ms699852" w:date="2018-05-03T12:07:00Z">
        <w:r w:rsidRPr="00353AEE" w:rsidDel="00BC326D">
          <w:delText xml:space="preserve">: </w:delText>
        </w:r>
      </w:del>
    </w:p>
    <w:p w:rsidR="00353AEE" w:rsidRPr="00353AEE" w:rsidRDefault="00BC326D">
      <w:pPr>
        <w:pStyle w:val="PRec-Tabletitle"/>
        <w:rPr>
          <w:ins w:id="70" w:author="ms699852" w:date="2018-05-03T12:11:00Z"/>
        </w:rPr>
        <w:pPrChange w:id="71" w:author="ms699852" w:date="2018-05-03T12:11:00Z">
          <w:pPr/>
        </w:pPrChange>
      </w:pPr>
      <w:bookmarkStart w:id="72" w:name="_Ref513112993"/>
      <w:bookmarkStart w:id="73" w:name="_Ref513112978"/>
      <w:proofErr w:type="gramStart"/>
      <w:ins w:id="74" w:author="ms699852" w:date="2018-05-03T12:11:00Z">
        <w:r w:rsidRPr="00353AEE">
          <w:t xml:space="preserve">Table </w:t>
        </w:r>
        <w:r w:rsidR="001D2DDA" w:rsidRPr="00353AEE">
          <w:fldChar w:fldCharType="begin"/>
        </w:r>
        <w:r w:rsidRPr="00353AEE">
          <w:instrText xml:space="preserve"> SEQ Table \* ROMAN </w:instrText>
        </w:r>
      </w:ins>
      <w:r w:rsidR="001D2DDA" w:rsidRPr="00353AEE">
        <w:fldChar w:fldCharType="separate"/>
      </w:r>
      <w:ins w:id="75" w:author="ms699852" w:date="2018-05-03T12:11:00Z">
        <w:r w:rsidRPr="00353AEE">
          <w:rPr>
            <w:noProof/>
          </w:rPr>
          <w:t>I</w:t>
        </w:r>
        <w:r w:rsidR="001D2DDA" w:rsidRPr="00353AEE">
          <w:fldChar w:fldCharType="end"/>
        </w:r>
        <w:bookmarkEnd w:id="72"/>
        <w:r w:rsidRPr="00353AEE">
          <w:t xml:space="preserve"> </w:t>
        </w:r>
      </w:ins>
      <w:ins w:id="76" w:author="ms699852" w:date="2018-05-03T12:12:00Z">
        <w:r w:rsidRPr="00353AEE">
          <w:t>Assessment</w:t>
        </w:r>
      </w:ins>
      <w:ins w:id="77" w:author="ms699852" w:date="2018-05-03T12:11:00Z">
        <w:r w:rsidRPr="00353AEE">
          <w:t xml:space="preserve"> of mobile devices </w:t>
        </w:r>
      </w:ins>
      <w:ins w:id="78" w:author="ms699852" w:date="2018-05-03T12:12:00Z">
        <w:r w:rsidR="0037617F" w:rsidRPr="00353AEE">
          <w:t xml:space="preserve">characteristics </w:t>
        </w:r>
      </w:ins>
      <w:r w:rsidR="006F282A" w:rsidRPr="00353AEE">
        <w:t>with respect to their usability in geosciences</w:t>
      </w:r>
      <w:bookmarkStart w:id="79" w:name="_GoBack"/>
      <w:bookmarkEnd w:id="79"/>
      <w:ins w:id="80" w:author="ms699852" w:date="2018-05-03T12:12:00Z">
        <w:r w:rsidR="0037617F" w:rsidRPr="00353AEE">
          <w:t>.</w:t>
        </w:r>
      </w:ins>
      <w:bookmarkEnd w:id="73"/>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81" w:author="ms699852" w:date="2018-05-03T12:02:00Z">
          <w:tblPr>
            <w:tblStyle w:val="Tabellengitternetz"/>
            <w:tblW w:w="0" w:type="auto"/>
            <w:tblLook w:val="04A0"/>
          </w:tblPr>
        </w:tblPrChange>
      </w:tblPr>
      <w:tblGrid>
        <w:gridCol w:w="3638"/>
        <w:gridCol w:w="3638"/>
        <w:tblGridChange w:id="82">
          <w:tblGrid>
            <w:gridCol w:w="3638"/>
            <w:gridCol w:w="3638"/>
          </w:tblGrid>
        </w:tblGridChange>
      </w:tblGrid>
      <w:tr w:rsidR="00BC326D" w:rsidRPr="00353AEE" w:rsidTr="00BC326D">
        <w:trPr>
          <w:ins w:id="83" w:author="ms699852" w:date="2018-05-03T12:02:00Z"/>
        </w:trPr>
        <w:tc>
          <w:tcPr>
            <w:tcW w:w="3638" w:type="dxa"/>
            <w:tcPrChange w:id="84" w:author="ms699852" w:date="2018-05-03T12:02:00Z">
              <w:tcPr>
                <w:tcW w:w="3638" w:type="dxa"/>
              </w:tcPr>
            </w:tcPrChange>
          </w:tcPr>
          <w:p w:rsidR="00353AEE" w:rsidRPr="00353AEE" w:rsidRDefault="001D2DDA">
            <w:pPr>
              <w:jc w:val="center"/>
              <w:rPr>
                <w:ins w:id="85" w:author="ms699852" w:date="2018-05-03T12:02:00Z"/>
                <w:sz w:val="20"/>
                <w:rPrChange w:id="86" w:author="Greenich Viper" w:date="2018-05-03T14:09:00Z">
                  <w:rPr>
                    <w:ins w:id="87" w:author="ms699852" w:date="2018-05-03T12:02:00Z"/>
                    <w:kern w:val="1"/>
                  </w:rPr>
                </w:rPrChange>
              </w:rPr>
              <w:pPrChange w:id="88" w:author="ms699852" w:date="2018-05-03T12:04:00Z">
                <w:pPr>
                  <w:keepNext/>
                  <w:numPr>
                    <w:numId w:val="2"/>
                  </w:numPr>
                  <w:tabs>
                    <w:tab w:val="num" w:pos="0"/>
                  </w:tabs>
                  <w:spacing w:before="240" w:after="60"/>
                  <w:jc w:val="both"/>
                  <w:outlineLvl w:val="0"/>
                </w:pPr>
              </w:pPrChange>
            </w:pPr>
            <w:ins w:id="89" w:author="ms699852" w:date="2018-05-03T12:10:00Z">
              <w:r w:rsidRPr="00353AEE">
                <w:rPr>
                  <w:sz w:val="20"/>
                </w:rPr>
                <w:t>Advantages</w:t>
              </w:r>
            </w:ins>
          </w:p>
        </w:tc>
        <w:tc>
          <w:tcPr>
            <w:tcW w:w="3638" w:type="dxa"/>
            <w:tcPrChange w:id="90" w:author="ms699852" w:date="2018-05-03T12:02:00Z">
              <w:tcPr>
                <w:tcW w:w="3638" w:type="dxa"/>
              </w:tcPr>
            </w:tcPrChange>
          </w:tcPr>
          <w:p w:rsidR="00353AEE" w:rsidRPr="00353AEE" w:rsidRDefault="00BC326D">
            <w:pPr>
              <w:jc w:val="center"/>
              <w:rPr>
                <w:ins w:id="91" w:author="ms699852" w:date="2018-05-03T12:02:00Z"/>
                <w:sz w:val="20"/>
                <w:rPrChange w:id="92" w:author="Greenich Viper" w:date="2018-05-03T14:09:00Z">
                  <w:rPr>
                    <w:ins w:id="93" w:author="ms699852" w:date="2018-05-03T12:02:00Z"/>
                    <w:kern w:val="1"/>
                  </w:rPr>
                </w:rPrChange>
              </w:rPr>
              <w:pPrChange w:id="94" w:author="ms699852" w:date="2018-05-03T12:04:00Z">
                <w:pPr>
                  <w:keepNext/>
                  <w:numPr>
                    <w:numId w:val="2"/>
                  </w:numPr>
                  <w:tabs>
                    <w:tab w:val="num" w:pos="0"/>
                  </w:tabs>
                  <w:spacing w:before="240" w:after="60"/>
                  <w:jc w:val="both"/>
                  <w:outlineLvl w:val="0"/>
                </w:pPr>
              </w:pPrChange>
            </w:pPr>
            <w:ins w:id="95" w:author="ms699852" w:date="2018-05-03T12:10:00Z">
              <w:r w:rsidRPr="00353AEE">
                <w:rPr>
                  <w:sz w:val="20"/>
                </w:rPr>
                <w:t>Challenges</w:t>
              </w:r>
            </w:ins>
          </w:p>
        </w:tc>
      </w:tr>
      <w:tr w:rsidR="00BC326D" w:rsidRPr="00353AEE" w:rsidTr="00BC326D">
        <w:trPr>
          <w:ins w:id="96" w:author="ms699852" w:date="2018-05-03T12:02:00Z"/>
        </w:trPr>
        <w:tc>
          <w:tcPr>
            <w:tcW w:w="3638" w:type="dxa"/>
            <w:tcPrChange w:id="97" w:author="ms699852" w:date="2018-05-03T12:02:00Z">
              <w:tcPr>
                <w:tcW w:w="3638" w:type="dxa"/>
              </w:tcPr>
            </w:tcPrChange>
          </w:tcPr>
          <w:p w:rsidR="00353AEE" w:rsidRPr="00353AEE" w:rsidRDefault="00BC326D">
            <w:pPr>
              <w:pStyle w:val="Listenabsatz"/>
              <w:numPr>
                <w:ilvl w:val="0"/>
                <w:numId w:val="26"/>
              </w:numPr>
              <w:rPr>
                <w:ins w:id="98" w:author="ms699852" w:date="2018-05-03T12:04:00Z"/>
                <w:sz w:val="20"/>
              </w:rPr>
              <w:pPrChange w:id="99" w:author="ms699852" w:date="2018-05-03T12:06:00Z">
                <w:pPr/>
              </w:pPrChange>
            </w:pPr>
            <w:ins w:id="100" w:author="ms699852" w:date="2018-05-03T12:04:00Z">
              <w:r w:rsidRPr="00353AEE">
                <w:rPr>
                  <w:sz w:val="20"/>
                </w:rPr>
                <w:t xml:space="preserve">mobility of </w:t>
              </w:r>
              <w:proofErr w:type="spellStart"/>
              <w:r w:rsidRPr="00353AEE">
                <w:rPr>
                  <w:sz w:val="20"/>
                </w:rPr>
                <w:t>smartphones</w:t>
              </w:r>
              <w:proofErr w:type="spellEnd"/>
              <w:r w:rsidRPr="00353AEE">
                <w:rPr>
                  <w:sz w:val="20"/>
                </w:rPr>
                <w:t>/ tablets</w:t>
              </w:r>
            </w:ins>
          </w:p>
          <w:p w:rsidR="00353AEE" w:rsidRPr="00353AEE" w:rsidRDefault="00BC326D">
            <w:pPr>
              <w:pStyle w:val="Listenabsatz"/>
              <w:numPr>
                <w:ilvl w:val="0"/>
                <w:numId w:val="26"/>
              </w:numPr>
              <w:rPr>
                <w:ins w:id="101" w:author="ms699852" w:date="2018-05-03T12:04:00Z"/>
                <w:sz w:val="20"/>
              </w:rPr>
              <w:pPrChange w:id="102" w:author="ms699852" w:date="2018-05-03T12:06:00Z">
                <w:pPr/>
              </w:pPrChange>
            </w:pPr>
            <w:ins w:id="103" w:author="ms699852" w:date="2018-05-03T12:04:00Z">
              <w:r w:rsidRPr="00353AEE">
                <w:rPr>
                  <w:sz w:val="20"/>
                </w:rPr>
                <w:t>array of sensors (position, orientation)</w:t>
              </w:r>
            </w:ins>
          </w:p>
          <w:p w:rsidR="00353AEE" w:rsidRPr="00353AEE" w:rsidRDefault="00BC326D">
            <w:pPr>
              <w:pStyle w:val="Listenabsatz"/>
              <w:numPr>
                <w:ilvl w:val="0"/>
                <w:numId w:val="26"/>
              </w:numPr>
              <w:rPr>
                <w:ins w:id="104" w:author="ms699852" w:date="2018-05-03T12:04:00Z"/>
                <w:sz w:val="20"/>
              </w:rPr>
              <w:pPrChange w:id="105" w:author="ms699852" w:date="2018-05-03T12:06:00Z">
                <w:pPr/>
              </w:pPrChange>
            </w:pPr>
            <w:ins w:id="106" w:author="ms699852" w:date="2018-05-03T12:05:00Z">
              <w:r w:rsidRPr="00353AEE">
                <w:rPr>
                  <w:sz w:val="20"/>
                </w:rPr>
                <w:t xml:space="preserve">inbuilt </w:t>
              </w:r>
            </w:ins>
            <w:ins w:id="107" w:author="ms699852" w:date="2018-05-03T12:04:00Z">
              <w:r w:rsidRPr="00353AEE">
                <w:rPr>
                  <w:sz w:val="20"/>
                </w:rPr>
                <w:t xml:space="preserve">camera </w:t>
              </w:r>
            </w:ins>
            <w:ins w:id="108" w:author="ms699852" w:date="2018-05-03T12:05:00Z">
              <w:r w:rsidRPr="00353AEE">
                <w:rPr>
                  <w:sz w:val="20"/>
                </w:rPr>
                <w:t xml:space="preserve">for </w:t>
              </w:r>
            </w:ins>
            <w:ins w:id="109" w:author="ms699852" w:date="2018-05-03T12:04:00Z">
              <w:r w:rsidRPr="00353AEE">
                <w:rPr>
                  <w:sz w:val="20"/>
                </w:rPr>
                <w:t>data acquisition</w:t>
              </w:r>
            </w:ins>
          </w:p>
          <w:p w:rsidR="00353AEE" w:rsidRPr="00353AEE" w:rsidRDefault="00BC326D">
            <w:pPr>
              <w:pStyle w:val="Listenabsatz"/>
              <w:numPr>
                <w:ilvl w:val="0"/>
                <w:numId w:val="26"/>
              </w:numPr>
              <w:rPr>
                <w:ins w:id="110" w:author="ms699852" w:date="2018-05-03T12:05:00Z"/>
                <w:sz w:val="20"/>
              </w:rPr>
              <w:pPrChange w:id="111" w:author="ms699852" w:date="2018-05-03T12:06:00Z">
                <w:pPr/>
              </w:pPrChange>
            </w:pPr>
            <w:ins w:id="112" w:author="ms699852" w:date="2018-05-03T12:05:00Z">
              <w:r w:rsidRPr="00353AEE">
                <w:rPr>
                  <w:sz w:val="20"/>
                </w:rPr>
                <w:t>high computational qualities compared to device size</w:t>
              </w:r>
            </w:ins>
          </w:p>
          <w:p w:rsidR="00353AEE" w:rsidRPr="00353AEE" w:rsidRDefault="00BC326D">
            <w:pPr>
              <w:pStyle w:val="Listenabsatz"/>
              <w:numPr>
                <w:ilvl w:val="0"/>
                <w:numId w:val="26"/>
              </w:numPr>
              <w:rPr>
                <w:ins w:id="113" w:author="ms699852" w:date="2018-05-03T12:02:00Z"/>
                <w:sz w:val="20"/>
                <w:rPrChange w:id="114" w:author="Greenich Viper" w:date="2018-05-03T14:09:00Z">
                  <w:rPr>
                    <w:ins w:id="115" w:author="ms699852" w:date="2018-05-03T12:02:00Z"/>
                  </w:rPr>
                </w:rPrChange>
              </w:rPr>
              <w:pPrChange w:id="116" w:author="ms699852" w:date="2018-05-03T12:06:00Z">
                <w:pPr/>
              </w:pPrChange>
            </w:pPr>
            <w:ins w:id="117" w:author="ms699852" w:date="2018-05-03T12:06:00Z">
              <w:r w:rsidRPr="00353AEE">
                <w:rPr>
                  <w:sz w:val="20"/>
                </w:rPr>
                <w:t xml:space="preserve">connection to </w:t>
              </w:r>
            </w:ins>
            <w:ins w:id="118" w:author="ms699852" w:date="2018-05-03T12:05:00Z">
              <w:r w:rsidRPr="00353AEE">
                <w:rPr>
                  <w:sz w:val="20"/>
                </w:rPr>
                <w:t xml:space="preserve">largely available mobile networks </w:t>
              </w:r>
            </w:ins>
            <w:ins w:id="119" w:author="ms699852" w:date="2018-05-03T12:09:00Z">
              <w:r w:rsidRPr="00353AEE">
                <w:rPr>
                  <w:sz w:val="20"/>
                </w:rPr>
                <w:t xml:space="preserve">for </w:t>
              </w:r>
            </w:ins>
            <w:ins w:id="120" w:author="ms699852" w:date="2018-05-03T12:05:00Z">
              <w:r w:rsidRPr="00353AEE">
                <w:rPr>
                  <w:sz w:val="20"/>
                </w:rPr>
                <w:t>outsourcing data/ processes</w:t>
              </w:r>
            </w:ins>
          </w:p>
        </w:tc>
        <w:tc>
          <w:tcPr>
            <w:tcW w:w="3638" w:type="dxa"/>
            <w:tcPrChange w:id="121" w:author="ms699852" w:date="2018-05-03T12:02:00Z">
              <w:tcPr>
                <w:tcW w:w="3638" w:type="dxa"/>
              </w:tcPr>
            </w:tcPrChange>
          </w:tcPr>
          <w:p w:rsidR="00353AEE" w:rsidRPr="00353AEE" w:rsidRDefault="00BC326D">
            <w:pPr>
              <w:pStyle w:val="Listenabsatz"/>
              <w:numPr>
                <w:ilvl w:val="0"/>
                <w:numId w:val="26"/>
              </w:numPr>
              <w:rPr>
                <w:sz w:val="20"/>
              </w:rPr>
              <w:pPrChange w:id="122" w:author="ms699852" w:date="2018-05-03T12:06:00Z">
                <w:pPr/>
              </w:pPrChange>
            </w:pPr>
            <w:ins w:id="123" w:author="ms699852" w:date="2018-05-03T12:03:00Z">
              <w:r w:rsidRPr="00353AEE">
                <w:rPr>
                  <w:sz w:val="20"/>
                </w:rPr>
                <w:t>u</w:t>
              </w:r>
              <w:r w:rsidR="001D2DDA" w:rsidRPr="00353AEE">
                <w:rPr>
                  <w:sz w:val="20"/>
                  <w:rPrChange w:id="124" w:author="Greenich Viper" w:date="2018-05-03T14:09:00Z">
                    <w:rPr/>
                  </w:rPrChange>
                </w:rPr>
                <w:t>ser interaction via small touch screen only</w:t>
              </w:r>
            </w:ins>
          </w:p>
          <w:p w:rsidR="00353AEE" w:rsidRPr="00353AEE" w:rsidRDefault="00BC326D">
            <w:pPr>
              <w:pStyle w:val="Listenabsatz"/>
              <w:numPr>
                <w:ilvl w:val="0"/>
                <w:numId w:val="26"/>
              </w:numPr>
              <w:rPr>
                <w:ins w:id="125" w:author="ms699852" w:date="2018-05-03T12:04:00Z"/>
                <w:sz w:val="20"/>
              </w:rPr>
              <w:pPrChange w:id="126" w:author="ms699852" w:date="2018-05-03T12:06:00Z">
                <w:pPr/>
              </w:pPrChange>
            </w:pPr>
            <w:ins w:id="127" w:author="ms699852" w:date="2018-05-03T12:04:00Z">
              <w:del w:id="128" w:author="Greenich Viper" w:date="2018-05-03T14:31:00Z">
                <w:r w:rsidRPr="00353AEE" w:rsidDel="006D384F">
                  <w:rPr>
                    <w:sz w:val="20"/>
                  </w:rPr>
                  <w:delText>b</w:delText>
                </w:r>
              </w:del>
            </w:ins>
            <w:ins w:id="129" w:author="ms699852" w:date="2018-05-03T12:03:00Z">
              <w:del w:id="130" w:author="Greenich Viper" w:date="2018-05-03T14:31:00Z">
                <w:r w:rsidR="001D2DDA" w:rsidRPr="00353AEE" w:rsidDel="006D384F">
                  <w:rPr>
                    <w:sz w:val="20"/>
                    <w:rPrChange w:id="131" w:author="Greenich Viper" w:date="2018-05-03T14:09:00Z">
                      <w:rPr/>
                    </w:rPrChange>
                  </w:rPr>
                  <w:delText>arely</w:delText>
                </w:r>
              </w:del>
            </w:ins>
            <w:ins w:id="132" w:author="Greenich Viper" w:date="2018-05-03T14:31:00Z">
              <w:r w:rsidR="006D384F">
                <w:rPr>
                  <w:sz w:val="20"/>
                </w:rPr>
                <w:t>limited</w:t>
              </w:r>
            </w:ins>
            <w:ins w:id="133" w:author="ms699852" w:date="2018-05-03T12:03:00Z">
              <w:r w:rsidR="001D2DDA" w:rsidRPr="00353AEE">
                <w:rPr>
                  <w:sz w:val="20"/>
                  <w:rPrChange w:id="134" w:author="Greenich Viper" w:date="2018-05-03T14:09:00Z">
                    <w:rPr/>
                  </w:rPrChange>
                </w:rPr>
                <w:t xml:space="preserve"> data memory</w:t>
              </w:r>
            </w:ins>
          </w:p>
          <w:p w:rsidR="00353AEE" w:rsidRPr="00353AEE" w:rsidRDefault="00BC326D">
            <w:pPr>
              <w:pStyle w:val="Listenabsatz"/>
              <w:numPr>
                <w:ilvl w:val="0"/>
                <w:numId w:val="26"/>
              </w:numPr>
              <w:rPr>
                <w:ins w:id="135" w:author="ms699852" w:date="2018-05-03T13:27:00Z"/>
                <w:sz w:val="20"/>
              </w:rPr>
              <w:pPrChange w:id="136" w:author="ms699852" w:date="2018-05-03T12:06:00Z">
                <w:pPr/>
              </w:pPrChange>
            </w:pPr>
            <w:ins w:id="137" w:author="ms699852" w:date="2018-05-03T12:04:00Z">
              <w:r w:rsidRPr="00353AEE">
                <w:rPr>
                  <w:sz w:val="20"/>
                </w:rPr>
                <w:t>e</w:t>
              </w:r>
            </w:ins>
            <w:ins w:id="138" w:author="ms699852" w:date="2018-05-03T12:03:00Z">
              <w:r w:rsidR="001D2DDA" w:rsidRPr="00353AEE">
                <w:rPr>
                  <w:sz w:val="20"/>
                  <w:rPrChange w:id="139" w:author="Greenich Viper" w:date="2018-05-03T14:09:00Z">
                    <w:rPr/>
                  </w:rPrChange>
                </w:rPr>
                <w:t>nergy consumption</w:t>
              </w:r>
            </w:ins>
          </w:p>
          <w:p w:rsidR="00353AEE" w:rsidRPr="00353AEE" w:rsidRDefault="00950AD1">
            <w:pPr>
              <w:pStyle w:val="Listenabsatz"/>
              <w:numPr>
                <w:ilvl w:val="0"/>
                <w:numId w:val="26"/>
              </w:numPr>
              <w:rPr>
                <w:ins w:id="140" w:author="ms699852" w:date="2018-05-03T12:02:00Z"/>
                <w:sz w:val="20"/>
                <w:rPrChange w:id="141" w:author="Greenich Viper" w:date="2018-05-03T14:09:00Z">
                  <w:rPr>
                    <w:ins w:id="142" w:author="ms699852" w:date="2018-05-03T12:02:00Z"/>
                  </w:rPr>
                </w:rPrChange>
              </w:rPr>
              <w:pPrChange w:id="143" w:author="ms699852" w:date="2018-05-03T12:06:00Z">
                <w:pPr/>
              </w:pPrChange>
            </w:pPr>
            <w:ins w:id="144" w:author="ms699852" w:date="2018-05-03T13:27:00Z">
              <w:r w:rsidRPr="00353AEE">
                <w:rPr>
                  <w:sz w:val="20"/>
                </w:rPr>
                <w:t xml:space="preserve">variety of the hardware and qualities, </w:t>
              </w:r>
            </w:ins>
            <w:ins w:id="145" w:author="ms699852" w:date="2018-05-03T13:28:00Z">
              <w:r w:rsidRPr="00353AEE">
                <w:rPr>
                  <w:sz w:val="20"/>
                </w:rPr>
                <w:t>e.g.</w:t>
              </w:r>
            </w:ins>
            <w:ins w:id="146" w:author="ms699852" w:date="2018-05-03T13:27:00Z">
              <w:r w:rsidRPr="00353AEE">
                <w:rPr>
                  <w:sz w:val="20"/>
                </w:rPr>
                <w:t xml:space="preserve"> devices, sensors, etc.</w:t>
              </w:r>
            </w:ins>
          </w:p>
        </w:tc>
      </w:tr>
    </w:tbl>
    <w:p w:rsidR="006F282A" w:rsidRPr="00353AEE" w:rsidRDefault="006F282A" w:rsidP="004C4058">
      <w:pPr>
        <w:pStyle w:val="PRec-MainText"/>
      </w:pPr>
    </w:p>
    <w:p w:rsidR="0098414F" w:rsidRPr="00353AEE" w:rsidRDefault="00077C3E" w:rsidP="004C4058">
      <w:pPr>
        <w:pStyle w:val="PRec-MainText"/>
        <w:rPr>
          <w:ins w:id="147" w:author="ms699852" w:date="2018-05-03T12:00:00Z"/>
        </w:rPr>
      </w:pPr>
      <w:del w:id="148" w:author="ms699852" w:date="2018-05-03T12:04:00Z">
        <w:r w:rsidRPr="00353AEE" w:rsidDel="00BC326D">
          <w:lastRenderedPageBreak/>
          <w:delText xml:space="preserve">the only commonplace interaction is via touch screen, data memory is a scarce resource when compared to workstations, and a prime concern of mobile usage is energy consumption while performing certain tasks. </w:delText>
        </w:r>
      </w:del>
      <w:del w:id="149" w:author="ms699852" w:date="2018-05-03T12:05:00Z">
        <w:r w:rsidRPr="00353AEE" w:rsidDel="00BC326D">
          <w:delText xml:space="preserve">The advantage, on the other hand, </w:delText>
        </w:r>
      </w:del>
      <w:del w:id="150" w:author="ms699852" w:date="2018-05-03T11:57:00Z">
        <w:r w:rsidRPr="00353AEE" w:rsidDel="00DE2A68">
          <w:delText xml:space="preserve">is </w:delText>
        </w:r>
      </w:del>
      <w:del w:id="151" w:author="ms699852" w:date="2018-05-03T12:05:00Z">
        <w:r w:rsidRPr="00353AEE" w:rsidDel="00BC326D">
          <w:delText>the mobility permitted by tablets and smartphones, the array of sensors</w:delText>
        </w:r>
      </w:del>
      <w:del w:id="152" w:author="ms699852" w:date="2018-05-03T11:58:00Z">
        <w:r w:rsidRPr="00353AEE" w:rsidDel="00DE2A68">
          <w:delText xml:space="preserve"> (</w:delText>
        </w:r>
        <w:r w:rsidRPr="00353AEE" w:rsidDel="00DE2A68">
          <w:rPr>
            <w:color w:val="CC00CC"/>
          </w:rPr>
          <w:delText>e.g.</w:delText>
        </w:r>
      </w:del>
      <w:del w:id="153" w:author="ms699852" w:date="2018-05-03T12:05:00Z">
        <w:r w:rsidRPr="00353AEE" w:rsidDel="00BC326D">
          <w:rPr>
            <w:color w:val="CC00CC"/>
          </w:rPr>
          <w:delText xml:space="preserve"> </w:delText>
        </w:r>
      </w:del>
      <w:del w:id="154" w:author="ms699852" w:date="2018-05-03T11:52:00Z">
        <w:r w:rsidR="00D82E3E" w:rsidRPr="00353AEE" w:rsidDel="00DE2A68">
          <w:rPr>
            <w:color w:val="CC00CC"/>
          </w:rPr>
          <w:delText xml:space="preserve">a </w:delText>
        </w:r>
      </w:del>
      <w:del w:id="155" w:author="ms699852" w:date="2018-05-03T12:05:00Z">
        <w:r w:rsidRPr="00353AEE" w:rsidDel="00BC326D">
          <w:rPr>
            <w:color w:val="CC00CC"/>
          </w:rPr>
          <w:delText>G</w:delText>
        </w:r>
        <w:r w:rsidR="00D82E3E" w:rsidRPr="00353AEE" w:rsidDel="00BC326D">
          <w:rPr>
            <w:color w:val="CC00CC"/>
          </w:rPr>
          <w:delText>lobal Navigation Satellite System (GNSS) for positio</w:delText>
        </w:r>
      </w:del>
      <w:del w:id="156" w:author="ms699852" w:date="2018-05-03T11:58:00Z">
        <w:r w:rsidR="00D82E3E" w:rsidRPr="00353AEE" w:rsidDel="00DE2A68">
          <w:rPr>
            <w:color w:val="CC00CC"/>
          </w:rPr>
          <w:delText>n</w:delText>
        </w:r>
      </w:del>
      <w:del w:id="157" w:author="ms699852" w:date="2018-05-03T11:52:00Z">
        <w:r w:rsidR="00D82E3E" w:rsidRPr="00353AEE" w:rsidDel="00DE2A68">
          <w:rPr>
            <w:color w:val="CC00CC"/>
          </w:rPr>
          <w:delText xml:space="preserve"> estimation</w:delText>
        </w:r>
      </w:del>
      <w:del w:id="158" w:author="ms699852" w:date="2018-05-03T11:58:00Z">
        <w:r w:rsidRPr="00353AEE" w:rsidDel="00DE2A68">
          <w:rPr>
            <w:color w:val="CC00CC"/>
          </w:rPr>
          <w:delText>) and orientation units</w:delText>
        </w:r>
      </w:del>
      <w:del w:id="159" w:author="ms699852" w:date="2018-05-03T12:05:00Z">
        <w:r w:rsidRPr="00353AEE" w:rsidDel="00BC326D">
          <w:delText xml:space="preserve"> </w:delText>
        </w:r>
      </w:del>
      <w:del w:id="160" w:author="ms699852" w:date="2018-05-03T11:52:00Z">
        <w:r w:rsidRPr="00353AEE" w:rsidDel="00F31FF1">
          <w:delText xml:space="preserve">with varying degrees of accuracy) </w:delText>
        </w:r>
      </w:del>
      <w:del w:id="161" w:author="ms699852" w:date="2018-05-03T12:05:00Z">
        <w:r w:rsidRPr="00353AEE" w:rsidDel="00BC326D">
          <w:delText>available in the field</w:delText>
        </w:r>
      </w:del>
      <w:del w:id="162" w:author="ms699852" w:date="2018-05-03T11:53:00Z">
        <w:r w:rsidRPr="00353AEE" w:rsidDel="00DE2A68">
          <w:delText xml:space="preserve"> and </w:delText>
        </w:r>
      </w:del>
      <w:del w:id="163" w:author="ms699852" w:date="2018-05-03T12:07:00Z">
        <w:r w:rsidRPr="00353AEE" w:rsidDel="00BC326D">
          <w:delText xml:space="preserve">the high computational qualities compared to the device size </w:delText>
        </w:r>
        <w:r w:rsidRPr="00353AEE" w:rsidDel="00BC326D">
          <w:rPr>
            <w:color w:val="CC00CC"/>
          </w:rPr>
          <w:delText xml:space="preserve">as well as </w:delText>
        </w:r>
      </w:del>
      <w:del w:id="164" w:author="ms699852" w:date="2018-05-03T11:53:00Z">
        <w:r w:rsidRPr="00353AEE" w:rsidDel="00DE2A68">
          <w:rPr>
            <w:color w:val="CC00CC"/>
          </w:rPr>
          <w:delText>it is</w:delText>
        </w:r>
      </w:del>
      <w:del w:id="165" w:author="ms699852" w:date="2018-05-03T12:07:00Z">
        <w:r w:rsidRPr="00353AEE" w:rsidDel="00BC326D">
          <w:rPr>
            <w:color w:val="CC00CC"/>
          </w:rPr>
          <w:delText xml:space="preserve"> </w:delText>
        </w:r>
      </w:del>
      <w:del w:id="166" w:author="ms699852" w:date="2018-05-03T11:53:00Z">
        <w:r w:rsidRPr="00353AEE" w:rsidDel="00DE2A68">
          <w:rPr>
            <w:color w:val="CC00CC"/>
          </w:rPr>
          <w:delText>possible</w:delText>
        </w:r>
      </w:del>
      <w:del w:id="167" w:author="ms699852" w:date="2018-05-03T11:55:00Z">
        <w:r w:rsidRPr="00353AEE" w:rsidDel="00DE2A68">
          <w:rPr>
            <w:color w:val="CC00CC"/>
          </w:rPr>
          <w:delText xml:space="preserve"> to</w:delText>
        </w:r>
      </w:del>
      <w:del w:id="168" w:author="ms699852" w:date="2018-05-03T12:07:00Z">
        <w:r w:rsidRPr="00353AEE" w:rsidDel="00BC326D">
          <w:rPr>
            <w:color w:val="CC00CC"/>
          </w:rPr>
          <w:delText xml:space="preserve"> </w:delText>
        </w:r>
      </w:del>
      <w:del w:id="169" w:author="ms699852" w:date="2018-05-03T11:55:00Z">
        <w:r w:rsidRPr="00353AEE" w:rsidDel="00DE2A68">
          <w:rPr>
            <w:color w:val="CC00CC"/>
          </w:rPr>
          <w:delText xml:space="preserve">outsource </w:delText>
        </w:r>
      </w:del>
      <w:del w:id="170" w:author="ms699852" w:date="2018-05-03T11:53:00Z">
        <w:r w:rsidRPr="00353AEE" w:rsidDel="00DE2A68">
          <w:rPr>
            <w:color w:val="CC00CC"/>
          </w:rPr>
          <w:delText xml:space="preserve">heavyweight </w:delText>
        </w:r>
      </w:del>
      <w:del w:id="171" w:author="ms699852" w:date="2018-05-03T11:55:00Z">
        <w:r w:rsidRPr="00353AEE" w:rsidDel="00DE2A68">
          <w:rPr>
            <w:color w:val="CC00CC"/>
          </w:rPr>
          <w:delText>processing tasks</w:delText>
        </w:r>
      </w:del>
      <w:del w:id="172" w:author="ms699852" w:date="2018-05-03T12:07:00Z">
        <w:r w:rsidRPr="00353AEE" w:rsidDel="00BC326D">
          <w:rPr>
            <w:color w:val="CC00CC"/>
          </w:rPr>
          <w:delText xml:space="preserve"> to external working stations</w:delText>
        </w:r>
      </w:del>
      <w:del w:id="173" w:author="ms699852" w:date="2018-05-03T11:56:00Z">
        <w:r w:rsidRPr="00353AEE" w:rsidDel="00DE2A68">
          <w:rPr>
            <w:color w:val="CC00CC"/>
          </w:rPr>
          <w:delText xml:space="preserve"> using</w:delText>
        </w:r>
      </w:del>
      <w:del w:id="174" w:author="ms699852" w:date="2018-05-03T11:55:00Z">
        <w:r w:rsidRPr="00353AEE" w:rsidDel="00DE2A68">
          <w:rPr>
            <w:color w:val="CC00CC"/>
          </w:rPr>
          <w:delText xml:space="preserve"> largely available mobile networks</w:delText>
        </w:r>
      </w:del>
      <w:del w:id="175" w:author="ms699852" w:date="2018-05-03T12:07:00Z">
        <w:r w:rsidRPr="00353AEE" w:rsidDel="00BC326D">
          <w:delText xml:space="preserve">. </w:delText>
        </w:r>
      </w:del>
      <w:r w:rsidRPr="00353AEE">
        <w:t xml:space="preserve">Developing </w:t>
      </w:r>
      <w:proofErr w:type="spellStart"/>
      <w:r w:rsidRPr="00353AEE">
        <w:t>geoscience</w:t>
      </w:r>
      <w:proofErr w:type="spellEnd"/>
      <w:r w:rsidRPr="00353AEE">
        <w:t xml:space="preserve">, domain-specific mobile software requires </w:t>
      </w:r>
      <w:proofErr w:type="gramStart"/>
      <w:r w:rsidRPr="00353AEE">
        <w:t>to address</w:t>
      </w:r>
      <w:proofErr w:type="gramEnd"/>
      <w:r w:rsidRPr="00353AEE">
        <w:t xml:space="preserve"> these challenges </w:t>
      </w:r>
      <w:del w:id="176" w:author="ms699852" w:date="2018-05-03T12:10:00Z">
        <w:r w:rsidRPr="00353AEE" w:rsidDel="00BC326D">
          <w:delText xml:space="preserve">(interaction, data handling, energy efficiency) </w:delText>
        </w:r>
      </w:del>
      <w:r w:rsidRPr="00353AEE">
        <w:t>while highlighting how the device advantages are used to support fieldwork tasks</w:t>
      </w:r>
      <w:del w:id="177" w:author="ms699852" w:date="2018-05-03T13:26:00Z">
        <w:r w:rsidRPr="00353AEE" w:rsidDel="00950AD1">
          <w:delText xml:space="preserve"> in original ways</w:delText>
        </w:r>
      </w:del>
      <w:r w:rsidRPr="00353AEE">
        <w:t>.</w:t>
      </w:r>
    </w:p>
    <w:p w:rsidR="00353AEE" w:rsidRPr="00353AEE" w:rsidRDefault="00353AEE">
      <w:pPr>
        <w:pStyle w:val="PRec-MainText"/>
        <w:numPr>
          <w:ilvl w:val="0"/>
          <w:numId w:val="23"/>
        </w:numPr>
        <w:rPr>
          <w:del w:id="178" w:author="ms699852" w:date="2018-05-03T12:03:00Z"/>
        </w:rPr>
        <w:pPrChange w:id="179" w:author="ms699852" w:date="2018-05-03T12:00:00Z">
          <w:pPr>
            <w:pStyle w:val="PRec-MainText"/>
          </w:pPr>
        </w:pPrChange>
      </w:pPr>
    </w:p>
    <w:p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1D2DDA" w:rsidRPr="00353AEE">
            <w:fldChar w:fldCharType="begin"/>
          </w:r>
          <w:r w:rsidR="00843845" w:rsidRPr="00353AEE">
            <w:rPr>
              <w:rPrChange w:id="180" w:author="Greenich Viper" w:date="2018-05-03T14:09:00Z">
                <w:rPr>
                  <w:lang w:val="en-US"/>
                </w:rPr>
              </w:rPrChange>
            </w:rPr>
            <w:instrText xml:space="preserve"> CITATION Kroehnert2017b \l 1031 </w:instrText>
          </w:r>
          <w:r w:rsidR="001D2DDA" w:rsidRPr="00353AEE">
            <w:fldChar w:fldCharType="separate"/>
          </w:r>
          <w:r w:rsidR="00281F45" w:rsidRPr="00353AEE">
            <w:rPr>
              <w:noProof/>
              <w:rPrChange w:id="181" w:author="Greenich Viper" w:date="2018-05-03T14:09:00Z">
                <w:rPr>
                  <w:noProof/>
                  <w:lang w:val="en-US"/>
                </w:rPr>
              </w:rPrChange>
            </w:rPr>
            <w:t>(Kröhnert, et al., 2017)</w:t>
          </w:r>
          <w:r w:rsidR="001D2DDA" w:rsidRPr="00353AEE">
            <w:fldChar w:fldCharType="end"/>
          </w:r>
        </w:sdtContent>
      </w:sdt>
      <w:r w:rsidRPr="00353AEE">
        <w:t>, focussing on extensive measurements to verify the reasoning and statements of previous studies.</w:t>
      </w:r>
    </w:p>
    <w:p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w:t>
      </w:r>
      <w:proofErr w:type="gramStart"/>
      <w:r w:rsidRPr="00353AEE">
        <w:t>key</w:t>
      </w:r>
      <w:proofErr w:type="gramEnd"/>
      <w:r w:rsidRPr="00353AEE">
        <w:t xml:space="preserve"> for 3D base data interaction on mobile devices are introduced, summarising project-internal development by the authors as well as referencing key literature on the subject. </w:t>
      </w:r>
      <w:commentRangeStart w:id="182"/>
      <w:r w:rsidRPr="00353AEE">
        <w:t>Third, the challenge of mobile sensor positioning and orientation is addressed</w:t>
      </w:r>
      <w:ins w:id="183" w:author="ms699852" w:date="2018-05-03T13:30:00Z">
        <w:r w:rsidR="00950AD1" w:rsidRPr="00353AEE">
          <w:t xml:space="preserve"> exploring their influence when trying to register images with object data</w:t>
        </w:r>
        <w:del w:id="184" w:author="Greenich Viper" w:date="2018-05-03T14:37:00Z">
          <w:r w:rsidR="00950AD1" w:rsidRPr="00353AEE" w:rsidDel="00D6380C">
            <w:delText xml:space="preserve"> and</w:delText>
          </w:r>
        </w:del>
      </w:ins>
      <w:del w:id="185" w:author="Greenich Viper" w:date="2018-05-03T14:37:00Z">
        <w:r w:rsidRPr="00353AEE" w:rsidDel="00D6380C">
          <w:delText xml:space="preserve"> with an</w:delText>
        </w:r>
      </w:del>
      <w:ins w:id="186" w:author="Greenich Viper" w:date="2018-05-03T14:37:00Z">
        <w:r w:rsidR="00D6380C">
          <w:t>. These influences are assessed with an</w:t>
        </w:r>
      </w:ins>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w:t>
      </w:r>
      <w:commentRangeEnd w:id="182"/>
      <w:r w:rsidR="00D6380C">
        <w:rPr>
          <w:rStyle w:val="Kommentarzeichen"/>
        </w:rPr>
        <w:commentReference w:id="182"/>
      </w:r>
      <w:r w:rsidRPr="00353AEE">
        <w:t xml:space="preserve"> Fourth, power consumption of such 3D surface data mobile applications is addressed via measurements and analysis of energy </w:t>
      </w:r>
      <w:del w:id="187" w:author="Greenich Viper" w:date="2018-05-03T14:38:00Z">
        <w:r w:rsidRPr="00353AEE" w:rsidDel="00D6380C">
          <w:delText xml:space="preserve">efficient </w:delText>
        </w:r>
      </w:del>
      <w:ins w:id="188" w:author="Greenich Viper" w:date="2018-05-03T14:38:00Z">
        <w:r w:rsidR="00D6380C" w:rsidRPr="00353AEE">
          <w:t>efficien</w:t>
        </w:r>
        <w:r w:rsidR="00D6380C">
          <w:t>cy</w:t>
        </w:r>
        <w:r w:rsidR="00D6380C" w:rsidRPr="00353AEE">
          <w:t xml:space="preserve"> </w:t>
        </w:r>
      </w:ins>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rsidR="00EA640D" w:rsidRPr="00353AEE" w:rsidRDefault="00B301E5" w:rsidP="000C42D5">
      <w:pPr>
        <w:pStyle w:val="PRec-Heading1"/>
      </w:pPr>
      <w:bookmarkStart w:id="189" w:name="_Hlk512497639"/>
      <w:r w:rsidRPr="00353AEE">
        <w:t>I</w:t>
      </w:r>
      <w:r w:rsidR="00EA640D" w:rsidRPr="00353AEE">
        <w:t xml:space="preserve">I. </w:t>
      </w:r>
      <w:r w:rsidR="004A1C41" w:rsidRPr="00353AEE">
        <w:t>3D base data represen</w:t>
      </w:r>
      <w:ins w:id="190" w:author="Greenich Viper" w:date="2018-05-03T14:39:00Z">
        <w:r w:rsidR="00D6380C">
          <w:t>t</w:t>
        </w:r>
      </w:ins>
      <w:r w:rsidR="004A1C41" w:rsidRPr="00353AEE">
        <w:t>ations</w:t>
      </w:r>
    </w:p>
    <w:bookmarkEnd w:id="189"/>
    <w:p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1D2DDA" w:rsidRPr="00353AEE">
            <w:rPr>
              <w:rStyle w:val="PRec-MainTextZchn"/>
            </w:rPr>
            <w:fldChar w:fldCharType="begin"/>
          </w:r>
          <w:r w:rsidR="00C9311B" w:rsidRPr="00353AEE">
            <w:rPr>
              <w:rStyle w:val="PRec-MainTextZchn"/>
              <w:rPrChange w:id="191" w:author="Greenich Viper" w:date="2018-05-03T14:09:00Z">
                <w:rPr>
                  <w:rStyle w:val="PRec-MainTextZchn"/>
                  <w:lang w:val="en-US"/>
                </w:rPr>
              </w:rPrChange>
            </w:rPr>
            <w:instrText xml:space="preserve"> CITATION Trinks2005 \l 1031  \m Leskens2015</w:instrText>
          </w:r>
          <w:r w:rsidR="001D2DDA" w:rsidRPr="00353AEE">
            <w:rPr>
              <w:rStyle w:val="PRec-MainTextZchn"/>
            </w:rPr>
            <w:fldChar w:fldCharType="separate"/>
          </w:r>
          <w:r w:rsidR="00281F45" w:rsidRPr="00353AEE">
            <w:rPr>
              <w:noProof/>
              <w:rPrChange w:id="192" w:author="Greenich Viper" w:date="2018-05-03T14:09:00Z">
                <w:rPr>
                  <w:noProof/>
                  <w:lang w:val="en-US"/>
                </w:rPr>
              </w:rPrChange>
            </w:rPr>
            <w:t>(Trinks, et al., 2005; Leskens, et al., 2015)</w:t>
          </w:r>
          <w:r w:rsidR="001D2DDA"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1D2DDA" w:rsidRPr="00353AEE">
            <w:rPr>
              <w:rStyle w:val="PRec-MainTextZchn"/>
            </w:rPr>
            <w:fldChar w:fldCharType="begin"/>
          </w:r>
          <w:r w:rsidR="00C9311B" w:rsidRPr="00353AEE">
            <w:rPr>
              <w:rStyle w:val="PRec-MainTextZchn"/>
              <w:rPrChange w:id="193" w:author="Greenich Viper" w:date="2018-05-03T14:09:00Z">
                <w:rPr>
                  <w:rStyle w:val="PRec-MainTextZchn"/>
                  <w:lang w:val="en-US"/>
                </w:rPr>
              </w:rPrChange>
            </w:rPr>
            <w:instrText xml:space="preserve"> CITATION Buckley2008a \l 1031  \m Caumon2013</w:instrText>
          </w:r>
          <w:r w:rsidR="001D2DDA" w:rsidRPr="00353AEE">
            <w:rPr>
              <w:rStyle w:val="PRec-MainTextZchn"/>
            </w:rPr>
            <w:fldChar w:fldCharType="separate"/>
          </w:r>
          <w:r w:rsidR="00281F45" w:rsidRPr="00353AEE">
            <w:rPr>
              <w:noProof/>
              <w:rPrChange w:id="194" w:author="Greenich Viper" w:date="2018-05-03T14:09:00Z">
                <w:rPr>
                  <w:noProof/>
                  <w:lang w:val="en-US"/>
                </w:rPr>
              </w:rPrChange>
            </w:rPr>
            <w:t>(Buckley, et al., 2008; Caumon, et al., 2013)</w:t>
          </w:r>
          <w:r w:rsidR="001D2DDA"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xml:space="preserve">. </w:t>
      </w:r>
      <w:commentRangeStart w:id="195"/>
      <w:commentRangeStart w:id="196"/>
      <w:del w:id="197" w:author="Greenich Viper" w:date="2018-05-03T14:41:00Z">
        <w:r w:rsidR="001D2DDA" w:rsidRPr="00353AEE" w:rsidDel="00D6380C">
          <w:rPr>
            <w:rStyle w:val="PRec-MainTextZchn"/>
            <w:highlight w:val="cyan"/>
            <w:rPrChange w:id="198" w:author="Greenich Viper" w:date="2018-05-03T14:09:00Z">
              <w:rPr>
                <w:rStyle w:val="PRec-MainTextZchn"/>
              </w:rPr>
            </w:rPrChange>
          </w:rPr>
          <w:delText xml:space="preserve">A useful example can be seen in </w:delText>
        </w:r>
      </w:del>
      <w:customXmlDelRangeStart w:id="199" w:author="Greenich Viper" w:date="2018-05-03T14:41:00Z"/>
      <w:sdt>
        <w:sdtPr>
          <w:rPr>
            <w:rStyle w:val="PRec-MainTextZchn"/>
            <w:highlight w:val="cyan"/>
          </w:rPr>
          <w:id w:val="1126431503"/>
          <w:citation/>
        </w:sdtPr>
        <w:sdtContent>
          <w:customXmlDelRangeEnd w:id="199"/>
          <w:del w:id="200" w:author="Greenich Viper" w:date="2018-05-03T14:41:00Z">
            <w:r w:rsidR="001D2DDA" w:rsidRPr="00353AEE" w:rsidDel="00D6380C">
              <w:rPr>
                <w:rStyle w:val="PRec-MainTextZchn"/>
                <w:highlight w:val="cyan"/>
                <w:rPrChange w:id="201" w:author="Greenich Viper" w:date="2018-05-03T14:09:00Z">
                  <w:rPr>
                    <w:rStyle w:val="PRec-MainTextZchn"/>
                  </w:rPr>
                </w:rPrChange>
              </w:rPr>
              <w:fldChar w:fldCharType="begin"/>
            </w:r>
            <w:r w:rsidR="001D2DDA" w:rsidRPr="00353AEE" w:rsidDel="00D6380C">
              <w:rPr>
                <w:rStyle w:val="PRec-MainTextZchn"/>
                <w:highlight w:val="cyan"/>
                <w:rPrChange w:id="202" w:author="Greenich Viper" w:date="2018-05-03T14:09:00Z">
                  <w:rPr>
                    <w:rStyle w:val="PRec-MainTextZchn"/>
                    <w:lang w:val="en-US"/>
                  </w:rPr>
                </w:rPrChange>
              </w:rPr>
              <w:delInstrText xml:space="preserve"> CITATION Schwalbe2017b \l 1031 </w:delInstrText>
            </w:r>
            <w:r w:rsidR="001D2DDA" w:rsidRPr="00353AEE" w:rsidDel="00D6380C">
              <w:rPr>
                <w:rStyle w:val="PRec-MainTextZchn"/>
                <w:highlight w:val="cyan"/>
                <w:rPrChange w:id="203" w:author="Greenich Viper" w:date="2018-05-03T14:09:00Z">
                  <w:rPr>
                    <w:rStyle w:val="PRec-MainTextZchn"/>
                  </w:rPr>
                </w:rPrChange>
              </w:rPr>
              <w:fldChar w:fldCharType="separate"/>
            </w:r>
            <w:r w:rsidR="001D2DDA" w:rsidRPr="00353AEE" w:rsidDel="00D6380C">
              <w:rPr>
                <w:noProof/>
                <w:highlight w:val="cyan"/>
                <w:rPrChange w:id="204" w:author="Greenich Viper" w:date="2018-05-03T14:09:00Z">
                  <w:rPr>
                    <w:noProof/>
                    <w:lang w:val="en-US"/>
                  </w:rPr>
                </w:rPrChange>
              </w:rPr>
              <w:delText>(Schwalbe &amp; Maas, 2017)</w:delText>
            </w:r>
            <w:r w:rsidR="001D2DDA" w:rsidRPr="00353AEE" w:rsidDel="00D6380C">
              <w:rPr>
                <w:rStyle w:val="PRec-MainTextZchn"/>
                <w:highlight w:val="cyan"/>
                <w:rPrChange w:id="205" w:author="Greenich Viper" w:date="2018-05-03T14:09:00Z">
                  <w:rPr>
                    <w:rStyle w:val="PRec-MainTextZchn"/>
                  </w:rPr>
                </w:rPrChange>
              </w:rPr>
              <w:fldChar w:fldCharType="end"/>
            </w:r>
          </w:del>
          <w:customXmlDelRangeStart w:id="206" w:author="Greenich Viper" w:date="2018-05-03T14:41:00Z"/>
        </w:sdtContent>
      </w:sdt>
      <w:customXmlDelRangeEnd w:id="206"/>
      <w:del w:id="207" w:author="Greenich Viper" w:date="2018-05-03T14:41:00Z">
        <w:r w:rsidR="001D2DDA" w:rsidRPr="00353AEE" w:rsidDel="00D6380C">
          <w:rPr>
            <w:rStyle w:val="PRec-MainTextZchn"/>
            <w:highlight w:val="cyan"/>
            <w:rPrChange w:id="208" w:author="Greenich Viper" w:date="2018-05-03T14:09:00Z">
              <w:rPr>
                <w:rStyle w:val="PRec-MainTextZchn"/>
              </w:rPr>
            </w:rPrChange>
          </w:rPr>
          <w:delText xml:space="preserve"> for glaciology, where the authors use a triangulated digital surface model to represent a Patagonian glacier front.</w:delText>
        </w:r>
        <w:r w:rsidRPr="00353AEE" w:rsidDel="00D6380C">
          <w:rPr>
            <w:rStyle w:val="PRec-MainTextZchn"/>
          </w:rPr>
          <w:delText xml:space="preserve"> </w:delText>
        </w:r>
      </w:del>
      <w:commentRangeEnd w:id="195"/>
      <w:r w:rsidR="00A74A27" w:rsidRPr="00353AEE">
        <w:rPr>
          <w:rStyle w:val="Kommentarzeichen"/>
        </w:rPr>
        <w:commentReference w:id="195"/>
      </w:r>
      <w:commentRangeEnd w:id="196"/>
      <w:r w:rsidR="00D6380C">
        <w:rPr>
          <w:rStyle w:val="Kommentarzeichen"/>
        </w:rPr>
        <w:commentReference w:id="196"/>
      </w:r>
      <w:r w:rsidRPr="00353AEE">
        <w:rPr>
          <w:rStyle w:val="PRec-MainTextZchn"/>
        </w:rPr>
        <w:t>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1D2DDA" w:rsidRPr="00353AEE">
        <w:rPr>
          <w:rStyle w:val="PRec-MainTextZchn"/>
        </w:rPr>
        <w:fldChar w:fldCharType="begin"/>
      </w:r>
      <w:r w:rsidR="00944C7D" w:rsidRPr="00353AEE">
        <w:rPr>
          <w:rStyle w:val="PRec-MainTextZchn"/>
        </w:rPr>
        <w:instrText xml:space="preserve"> REF _Ref512929215 \h </w:instrText>
      </w:r>
      <w:r w:rsidR="001D2DDA" w:rsidRPr="00353AEE">
        <w:rPr>
          <w:rStyle w:val="PRec-MainTextZchn"/>
        </w:rPr>
      </w:r>
      <w:r w:rsidR="001D2DDA" w:rsidRPr="00353AEE">
        <w:rPr>
          <w:rStyle w:val="PRec-MainTextZchn"/>
        </w:rPr>
        <w:fldChar w:fldCharType="separate"/>
      </w:r>
      <w:r w:rsidR="00281F45" w:rsidRPr="00353AEE">
        <w:t xml:space="preserve">Fig. </w:t>
      </w:r>
      <w:r w:rsidR="00281F45" w:rsidRPr="00353AEE">
        <w:rPr>
          <w:noProof/>
        </w:rPr>
        <w:t>2</w:t>
      </w:r>
      <w:r w:rsidR="001D2DDA" w:rsidRPr="00353AEE">
        <w:rPr>
          <w:rStyle w:val="PRec-MainTextZchn"/>
        </w:rPr>
        <w:fldChar w:fldCharType="end"/>
      </w:r>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w:t>
      </w:r>
      <w:r w:rsidRPr="00353AEE">
        <w:lastRenderedPageBreak/>
        <w:t>mature project stages as automated analysis methods (e.g. auto-interpretation, volume derivation) require clean surfaces with coherently outward-oriented surface normals.</w:t>
      </w:r>
    </w:p>
    <w:p w:rsidR="004A1C41" w:rsidRPr="00353AEE" w:rsidRDefault="004A1C41" w:rsidP="004A1C41">
      <w:pPr>
        <w:pStyle w:val="Textkrper"/>
        <w:ind w:right="1218"/>
        <w:rPr>
          <w:lang w:val="en-GB"/>
        </w:rPr>
      </w:pPr>
    </w:p>
    <w:tbl>
      <w:tblPr>
        <w:tblW w:w="0" w:type="auto"/>
        <w:jc w:val="center"/>
        <w:tblLayout w:type="fixed"/>
        <w:tblLook w:val="0000"/>
        <w:tblPrChange w:id="209" w:author="ms699852" w:date="2018-05-03T12:23:00Z">
          <w:tblPr>
            <w:tblW w:w="7337" w:type="dxa"/>
            <w:jc w:val="center"/>
            <w:tblLayout w:type="fixed"/>
            <w:tblLook w:val="0000"/>
          </w:tblPr>
        </w:tblPrChange>
      </w:tblPr>
      <w:tblGrid>
        <w:gridCol w:w="3401"/>
        <w:gridCol w:w="236"/>
        <w:gridCol w:w="3401"/>
        <w:tblGridChange w:id="210">
          <w:tblGrid>
            <w:gridCol w:w="3527"/>
            <w:gridCol w:w="283"/>
            <w:gridCol w:w="3527"/>
          </w:tblGrid>
        </w:tblGridChange>
      </w:tblGrid>
      <w:tr w:rsidR="000C42D5" w:rsidRPr="00353AEE" w:rsidTr="0037617F">
        <w:trPr>
          <w:jc w:val="center"/>
          <w:trPrChange w:id="211" w:author="ms699852" w:date="2018-05-03T12:23:00Z">
            <w:trPr>
              <w:trHeight w:val="2688"/>
              <w:jc w:val="center"/>
            </w:trPr>
          </w:trPrChange>
        </w:trPr>
        <w:tc>
          <w:tcPr>
            <w:tcW w:w="3401" w:type="dxa"/>
            <w:shd w:val="clear" w:color="auto" w:fill="auto"/>
            <w:tcMar>
              <w:left w:w="0" w:type="dxa"/>
              <w:right w:w="0" w:type="dxa"/>
            </w:tcMar>
            <w:vAlign w:val="center"/>
            <w:tcPrChange w:id="212" w:author="ms699852" w:date="2018-05-03T12:23:00Z">
              <w:tcPr>
                <w:tcW w:w="3527" w:type="dxa"/>
                <w:shd w:val="clear" w:color="auto" w:fill="auto"/>
                <w:tcMar>
                  <w:left w:w="0" w:type="dxa"/>
                  <w:right w:w="0" w:type="dxa"/>
                </w:tcMar>
                <w:vAlign w:val="center"/>
              </w:tcPr>
            </w:tcPrChange>
          </w:tcPr>
          <w:p w:rsidR="000C42D5" w:rsidRPr="00353AEE" w:rsidRDefault="000C42D5" w:rsidP="00CF6F9A">
            <w:pPr>
              <w:pStyle w:val="PRec-Figures"/>
              <w:rPr>
                <w:color w:val="000000"/>
                <w:szCs w:val="16"/>
              </w:rPr>
            </w:pPr>
            <w:r w:rsidRPr="00353AEE">
              <w:rPr>
                <w:noProof/>
                <w:lang w:eastAsia="de-DE"/>
                <w:rPrChange w:id="213" w:author="Greenich Viper" w:date="2018-05-03T14:09:00Z">
                  <w:rPr>
                    <w:noProof/>
                    <w:lang w:val="de-DE" w:eastAsia="de-DE"/>
                  </w:rPr>
                </w:rPrChange>
              </w:rPr>
              <w:drawing>
                <wp:inline distT="0" distB="0" distL="0" distR="0">
                  <wp:extent cx="2160000" cy="1440000"/>
                  <wp:effectExtent l="0" t="0" r="0" b="8255"/>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3517"/>
                          <a:stretch/>
                        </pic:blipFill>
                        <pic:spPr bwMode="auto">
                          <a:xfrm>
                            <a:off x="0" y="0"/>
                            <a:ext cx="2160000" cy="144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222" w:type="dxa"/>
            <w:tcPrChange w:id="214" w:author="ms699852" w:date="2018-05-03T12:23:00Z">
              <w:tcPr>
                <w:tcW w:w="283" w:type="dxa"/>
              </w:tcPr>
            </w:tcPrChange>
          </w:tcPr>
          <w:p w:rsidR="000C42D5" w:rsidRPr="00353AEE" w:rsidRDefault="000C42D5" w:rsidP="00CF6F9A">
            <w:pPr>
              <w:pStyle w:val="PRec-Figures"/>
              <w:rPr>
                <w:noProof/>
              </w:rPr>
            </w:pPr>
          </w:p>
        </w:tc>
        <w:tc>
          <w:tcPr>
            <w:tcW w:w="3401" w:type="dxa"/>
            <w:shd w:val="clear" w:color="auto" w:fill="auto"/>
            <w:tcMar>
              <w:left w:w="0" w:type="dxa"/>
              <w:right w:w="0" w:type="dxa"/>
            </w:tcMar>
            <w:vAlign w:val="center"/>
            <w:tcPrChange w:id="215" w:author="ms699852" w:date="2018-05-03T12:23:00Z">
              <w:tcPr>
                <w:tcW w:w="3527" w:type="dxa"/>
                <w:shd w:val="clear" w:color="auto" w:fill="auto"/>
                <w:tcMar>
                  <w:left w:w="0" w:type="dxa"/>
                  <w:right w:w="0" w:type="dxa"/>
                </w:tcMar>
                <w:vAlign w:val="center"/>
              </w:tcPr>
            </w:tcPrChange>
          </w:tcPr>
          <w:p w:rsidR="000C42D5" w:rsidRPr="00353AEE" w:rsidRDefault="000C42D5" w:rsidP="00944C7D">
            <w:pPr>
              <w:pStyle w:val="PRec-Figures"/>
              <w:keepNext/>
            </w:pPr>
            <w:r w:rsidRPr="00353AEE">
              <w:rPr>
                <w:noProof/>
                <w:lang w:eastAsia="de-DE"/>
                <w:rPrChange w:id="216" w:author="Greenich Viper" w:date="2018-05-03T14:09:00Z">
                  <w:rPr>
                    <w:noProof/>
                    <w:lang w:val="de-DE" w:eastAsia="de-DE"/>
                  </w:rPr>
                </w:rPrChange>
              </w:rPr>
              <w:drawing>
                <wp:inline distT="0" distB="0" distL="0" distR="0">
                  <wp:extent cx="2160000" cy="1440000"/>
                  <wp:effectExtent l="0" t="0" r="0" b="8255"/>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22928"/>
                          <a:stretch/>
                        </pic:blipFill>
                        <pic:spPr bwMode="auto">
                          <a:xfrm>
                            <a:off x="0" y="0"/>
                            <a:ext cx="2160000" cy="144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bl>
    <w:p w:rsidR="00423F74" w:rsidRPr="00353AEE" w:rsidRDefault="00944C7D" w:rsidP="00944C7D">
      <w:pPr>
        <w:pStyle w:val="PRec-Figures"/>
      </w:pPr>
      <w:bookmarkStart w:id="217" w:name="_Ref512929215"/>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2</w:t>
      </w:r>
      <w:r w:rsidR="001D2DDA" w:rsidRPr="00353AEE">
        <w:fldChar w:fldCharType="end"/>
      </w:r>
      <w:bookmarkEnd w:id="217"/>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proofErr w:type="gramStart"/>
      <w:r w:rsidR="00EA640D" w:rsidRPr="00353AEE">
        <w:rPr>
          <w:rFonts w:eastAsia="SimSun"/>
          <w:lang w:eastAsia="en-GB"/>
        </w:rPr>
        <w:t xml:space="preserve">Images taken from </w:t>
      </w:r>
      <w:sdt>
        <w:sdtPr>
          <w:rPr>
            <w:rFonts w:eastAsia="SimSun"/>
            <w:lang w:eastAsia="en-GB"/>
          </w:rPr>
          <w:id w:val="725724323"/>
          <w:citation/>
        </w:sdtPr>
        <w:sdtContent>
          <w:r w:rsidR="001D2DDA" w:rsidRPr="00353AEE">
            <w:rPr>
              <w:rFonts w:eastAsia="SimSun"/>
              <w:lang w:eastAsia="en-GB"/>
            </w:rPr>
            <w:fldChar w:fldCharType="begin"/>
          </w:r>
          <w:r w:rsidR="00857596" w:rsidRPr="00353AEE">
            <w:rPr>
              <w:rFonts w:eastAsia="SimSun"/>
              <w:lang w:eastAsia="en-GB"/>
              <w:rPrChange w:id="218" w:author="Greenich Viper" w:date="2018-05-03T14:09:00Z">
                <w:rPr>
                  <w:rFonts w:eastAsia="SimSun"/>
                  <w:lang w:val="de-DE" w:eastAsia="en-GB"/>
                </w:rPr>
              </w:rPrChange>
            </w:rPr>
            <w:instrText xml:space="preserve">CITATION Kehl2017_PhDThesis \l 1031 </w:instrText>
          </w:r>
          <w:r w:rsidR="001D2DDA" w:rsidRPr="00353AEE">
            <w:rPr>
              <w:rFonts w:eastAsia="SimSun"/>
              <w:lang w:eastAsia="en-GB"/>
            </w:rPr>
            <w:fldChar w:fldCharType="separate"/>
          </w:r>
          <w:r w:rsidR="00281F45" w:rsidRPr="00353AEE">
            <w:rPr>
              <w:rFonts w:eastAsia="SimSun"/>
              <w:noProof/>
              <w:lang w:eastAsia="en-GB"/>
              <w:rPrChange w:id="219" w:author="Greenich Viper" w:date="2018-05-03T14:09:00Z">
                <w:rPr>
                  <w:rFonts w:eastAsia="SimSun"/>
                  <w:noProof/>
                  <w:lang w:val="de-DE" w:eastAsia="en-GB"/>
                </w:rPr>
              </w:rPrChange>
            </w:rPr>
            <w:t>(Kehl, 2017c)</w:t>
          </w:r>
          <w:r w:rsidR="001D2DDA" w:rsidRPr="00353AEE">
            <w:rPr>
              <w:rFonts w:eastAsia="SimSun"/>
              <w:lang w:eastAsia="en-GB"/>
            </w:rPr>
            <w:fldChar w:fldCharType="end"/>
          </w:r>
        </w:sdtContent>
      </w:sdt>
      <w:r w:rsidR="00EA640D" w:rsidRPr="00353AEE">
        <w:rPr>
          <w:rFonts w:eastAsia="SimSun"/>
          <w:lang w:eastAsia="en-GB"/>
        </w:rPr>
        <w:t>.</w:t>
      </w:r>
      <w:proofErr w:type="gramEnd"/>
    </w:p>
    <w:p w:rsidR="00EA640D" w:rsidRPr="00353AEE" w:rsidRDefault="00EA640D">
      <w:pPr>
        <w:pStyle w:val="Textkrper"/>
        <w:ind w:right="1218"/>
        <w:rPr>
          <w:lang w:val="en-GB"/>
        </w:rPr>
      </w:pPr>
    </w:p>
    <w:p w:rsidR="00944C7D" w:rsidRPr="00353AEE" w:rsidRDefault="005D18CB" w:rsidP="00944C7D">
      <w:pPr>
        <w:pStyle w:val="Textkrper"/>
        <w:keepNext/>
        <w:ind w:right="1218"/>
        <w:jc w:val="center"/>
        <w:rPr>
          <w:lang w:val="en-GB"/>
          <w:rPrChange w:id="220" w:author="Greenich Viper" w:date="2018-05-03T14:09:00Z">
            <w:rPr/>
          </w:rPrChange>
        </w:rPr>
      </w:pPr>
      <w:r w:rsidRPr="00353AEE">
        <w:rPr>
          <w:noProof/>
          <w:lang w:val="en-GB" w:eastAsia="de-DE"/>
          <w:rPrChange w:id="221" w:author="Greenich Viper" w:date="2018-05-03T14:09:00Z">
            <w:rPr>
              <w:noProof/>
              <w:lang w:val="de-DE" w:eastAsia="de-DE"/>
            </w:rPr>
          </w:rPrChange>
        </w:rPr>
        <w:drawing>
          <wp:inline distT="0" distB="0" distL="0" distR="0">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6095" cy="1365250"/>
                    </a:xfrm>
                    <a:prstGeom prst="rect">
                      <a:avLst/>
                    </a:prstGeom>
                    <a:noFill/>
                    <a:ln>
                      <a:noFill/>
                    </a:ln>
                  </pic:spPr>
                </pic:pic>
              </a:graphicData>
            </a:graphic>
          </wp:inline>
        </w:drawing>
      </w:r>
    </w:p>
    <w:p w:rsidR="00EA640D" w:rsidRPr="00353AEE" w:rsidRDefault="00944C7D" w:rsidP="00944C7D">
      <w:pPr>
        <w:pStyle w:val="PRec-Figures"/>
      </w:pPr>
      <w:bookmarkStart w:id="222" w:name="_Ref512929264"/>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3</w:t>
      </w:r>
      <w:r w:rsidR="001D2DDA" w:rsidRPr="00353AEE">
        <w:fldChar w:fldCharType="end"/>
      </w:r>
      <w:bookmarkEnd w:id="222"/>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rsidR="004A1C41" w:rsidRPr="00353AEE" w:rsidRDefault="00EA640D" w:rsidP="00CF6F9A">
      <w:pPr>
        <w:pStyle w:val="PRec-MainText"/>
      </w:pPr>
      <w:r w:rsidRPr="00353AEE">
        <w:t xml:space="preserve">In </w:t>
      </w:r>
      <w:proofErr w:type="spellStart"/>
      <w:r w:rsidRPr="00353AEE">
        <w:t>geoscience</w:t>
      </w:r>
      <w:proofErr w:type="spellEnd"/>
      <w:r w:rsidRPr="00353AEE">
        <w:t xml:space="preserve"> domains such as petroleum geology, texture- and colo</w:t>
      </w:r>
      <w:ins w:id="223" w:author="Greenich Viper" w:date="2018-05-03T15:08:00Z">
        <w:r w:rsidR="00B46533">
          <w:t>u</w:t>
        </w:r>
      </w:ins>
      <w:r w:rsidRPr="00353AEE">
        <w:t>r information are vital for interpretation- and analysis tasks. In these cases, as demonstrated by</w:t>
      </w:r>
      <w:r w:rsidR="00C9311B" w:rsidRPr="00353AEE">
        <w:t xml:space="preserve"> </w:t>
      </w:r>
      <w:sdt>
        <w:sdtPr>
          <w:id w:val="921611366"/>
          <w:citation/>
        </w:sdtPr>
        <w:sdtContent>
          <w:r w:rsidR="001D2DDA" w:rsidRPr="00353AEE">
            <w:fldChar w:fldCharType="begin"/>
          </w:r>
          <w:r w:rsidR="00C9311B" w:rsidRPr="00353AEE">
            <w:rPr>
              <w:rPrChange w:id="224" w:author="Greenich Viper" w:date="2018-05-03T14:09:00Z">
                <w:rPr>
                  <w:lang w:val="en-US"/>
                </w:rPr>
              </w:rPrChange>
            </w:rPr>
            <w:instrText xml:space="preserve"> CITATION Buckley2008a \l 1031 </w:instrText>
          </w:r>
          <w:r w:rsidR="001D2DDA" w:rsidRPr="00353AEE">
            <w:fldChar w:fldCharType="separate"/>
          </w:r>
          <w:r w:rsidR="00281F45" w:rsidRPr="00353AEE">
            <w:rPr>
              <w:noProof/>
              <w:rPrChange w:id="225" w:author="Greenich Viper" w:date="2018-05-03T14:09:00Z">
                <w:rPr>
                  <w:noProof/>
                  <w:lang w:val="en-US"/>
                </w:rPr>
              </w:rPrChange>
            </w:rPr>
            <w:t>(Buckley, et al., 2008)</w:t>
          </w:r>
          <w:r w:rsidR="001D2DDA" w:rsidRPr="00353AEE">
            <w:fldChar w:fldCharType="end"/>
          </w:r>
        </w:sdtContent>
      </w:sdt>
      <w:r w:rsidR="00C9311B" w:rsidRPr="00353AEE">
        <w:t xml:space="preserve"> and </w:t>
      </w:r>
      <w:sdt>
        <w:sdtPr>
          <w:id w:val="-692447973"/>
          <w:citation/>
        </w:sdtPr>
        <w:sdtContent>
          <w:r w:rsidR="001D2DDA" w:rsidRPr="00353AEE">
            <w:fldChar w:fldCharType="begin"/>
          </w:r>
          <w:r w:rsidR="00C9311B" w:rsidRPr="00353AEE">
            <w:rPr>
              <w:rPrChange w:id="226" w:author="Greenich Viper" w:date="2018-05-03T14:09:00Z">
                <w:rPr>
                  <w:lang w:val="en-US"/>
                </w:rPr>
              </w:rPrChange>
            </w:rPr>
            <w:instrText xml:space="preserve"> CITATION Caumon2013 \l 1031 </w:instrText>
          </w:r>
          <w:r w:rsidR="001D2DDA" w:rsidRPr="00353AEE">
            <w:fldChar w:fldCharType="separate"/>
          </w:r>
          <w:r w:rsidR="00281F45" w:rsidRPr="00353AEE">
            <w:rPr>
              <w:noProof/>
              <w:rPrChange w:id="227" w:author="Greenich Viper" w:date="2018-05-03T14:09:00Z">
                <w:rPr>
                  <w:noProof/>
                  <w:lang w:val="en-US"/>
                </w:rPr>
              </w:rPrChange>
            </w:rPr>
            <w:t>(Caumon, et al., 2013)</w:t>
          </w:r>
          <w:r w:rsidR="001D2DDA" w:rsidRPr="00353AEE">
            <w:fldChar w:fldCharType="end"/>
          </w:r>
        </w:sdtContent>
      </w:sdt>
      <w:r w:rsidR="00C9311B" w:rsidRPr="00353AEE">
        <w:t>, the</w:t>
      </w:r>
      <w:r w:rsidRPr="00353AEE">
        <w:t xml:space="preserve"> surface is supplemented with photographic information via texture projection</w:t>
      </w:r>
      <w:ins w:id="228" w:author="ms699852" w:date="2018-05-03T13:38:00Z">
        <w:r w:rsidR="00A74A27" w:rsidRPr="00353AEE">
          <w:t xml:space="preserve"> </w:t>
        </w:r>
      </w:ins>
      <w:del w:id="229" w:author="ms699852" w:date="2018-05-03T13:38:00Z">
        <w:r w:rsidRPr="00353AEE" w:rsidDel="00A74A27">
          <w:delText>.</w:delText>
        </w:r>
        <w:r w:rsidR="00D82E3E" w:rsidRPr="00353AEE" w:rsidDel="00A74A27">
          <w:delText xml:space="preserve"> The models are referred to as DOMs</w:delText>
        </w:r>
        <w:r w:rsidRPr="00353AEE" w:rsidDel="00A74A27">
          <w:delText xml:space="preserve"> </w:delText>
        </w:r>
      </w:del>
      <w:r w:rsidRPr="00353AEE">
        <w:t xml:space="preserve">(see </w:t>
      </w:r>
      <w:r w:rsidR="001D2DDA" w:rsidRPr="00353AEE">
        <w:fldChar w:fldCharType="begin"/>
      </w:r>
      <w:r w:rsidR="00944C7D" w:rsidRPr="00353AEE">
        <w:instrText xml:space="preserve"> REF _Ref512929264 \h </w:instrText>
      </w:r>
      <w:r w:rsidR="001D2DDA" w:rsidRPr="00353AEE">
        <w:fldChar w:fldCharType="separate"/>
      </w:r>
      <w:r w:rsidR="00281F45" w:rsidRPr="00353AEE">
        <w:t xml:space="preserve">Fig. </w:t>
      </w:r>
      <w:r w:rsidR="00281F45" w:rsidRPr="00353AEE">
        <w:rPr>
          <w:noProof/>
        </w:rPr>
        <w:t>3</w:t>
      </w:r>
      <w:r w:rsidR="001D2DDA" w:rsidRPr="00353AEE">
        <w:fldChar w:fldCharType="end"/>
      </w:r>
      <w:r w:rsidR="00944C7D" w:rsidRPr="00353AEE">
        <w:t xml:space="preserve"> </w:t>
      </w:r>
      <w:r w:rsidRPr="00353AEE">
        <w:t>as reference depiction).</w:t>
      </w:r>
      <w:r w:rsidR="004A1C41" w:rsidRPr="00353AEE">
        <w:t xml:space="preserve"> </w:t>
      </w:r>
    </w:p>
    <w:p w:rsidR="004A1C41" w:rsidRPr="00353AEE" w:rsidRDefault="004A1C41" w:rsidP="00CF6F9A">
      <w:pPr>
        <w:pStyle w:val="PRec-MainText"/>
      </w:pPr>
      <w:r w:rsidRPr="00353AEE">
        <w:t xml:space="preserve">In contrast, other </w:t>
      </w:r>
      <w:proofErr w:type="spellStart"/>
      <w:r w:rsidRPr="00353AEE">
        <w:t>geoscience</w:t>
      </w:r>
      <w:proofErr w:type="spellEnd"/>
      <w:r w:rsidRPr="00353AEE">
        <w:t xml:space="preserve"> domains, such as hydrology and free surface flow management, used </w:t>
      </w:r>
      <w:proofErr w:type="spellStart"/>
      <w:r w:rsidRPr="00353AEE">
        <w:t>georeferenced</w:t>
      </w:r>
      <w:proofErr w:type="spellEnd"/>
      <w:r w:rsidRPr="00353AEE">
        <w:t xml:space="preserve"> laser scanner point clouds and coloured point data streams provided by </w:t>
      </w:r>
      <w:del w:id="230" w:author="ms699852" w:date="2018-05-03T13:39:00Z">
        <w:r w:rsidRPr="00353AEE" w:rsidDel="00A74A27">
          <w:delText>terrestria</w:delText>
        </w:r>
        <w:r w:rsidR="00D82E3E" w:rsidRPr="00353AEE" w:rsidDel="00A74A27">
          <w:delText xml:space="preserve">l </w:delText>
        </w:r>
      </w:del>
      <w:ins w:id="231" w:author="ms699852" w:date="2018-05-03T13:39:00Z">
        <w:r w:rsidR="00A74A27" w:rsidRPr="00353AEE">
          <w:t xml:space="preserve">close-range </w:t>
        </w:r>
      </w:ins>
      <w:proofErr w:type="spellStart"/>
      <w:r w:rsidR="00D82E3E" w:rsidRPr="00353AEE">
        <w:t>photogrammetry</w:t>
      </w:r>
      <w:proofErr w:type="spellEnd"/>
      <w:r w:rsidR="00D82E3E" w:rsidRPr="00353AEE">
        <w:t xml:space="preserve"> for small- or </w:t>
      </w:r>
      <w:r w:rsidR="00574C69" w:rsidRPr="00353AEE">
        <w:t>UAV</w:t>
      </w:r>
      <w:r w:rsidRPr="00353AEE">
        <w:t xml:space="preserve"> for large-scale study cases. The colour component of the base data is either provided by </w:t>
      </w:r>
      <w:r w:rsidR="00D82E3E" w:rsidRPr="00353AEE">
        <w:t>auxiliary</w:t>
      </w:r>
      <w:r w:rsidRPr="00353AEE">
        <w:t xml:space="preserve"> photographs or embedded as part of the point cloud reconstruction (e.g. </w:t>
      </w:r>
      <w:proofErr w:type="spellStart"/>
      <w:r w:rsidR="00574C69" w:rsidRPr="00353AEE">
        <w:t>SfM</w:t>
      </w:r>
      <w:proofErr w:type="spellEnd"/>
      <w:r w:rsidRPr="00353AEE">
        <w:t xml:space="preserve">). </w:t>
      </w:r>
      <w:commentRangeStart w:id="232"/>
      <w:r w:rsidR="001D2DDA" w:rsidRPr="00353AEE">
        <w:rPr>
          <w:highlight w:val="cyan"/>
          <w:rPrChange w:id="233" w:author="Greenich Viper" w:date="2018-05-03T14:09:00Z">
            <w:rPr/>
          </w:rPrChange>
        </w:rPr>
        <w:t xml:space="preserve">The point set surface support tasks like coastal monitoring </w:t>
      </w:r>
      <w:sdt>
        <w:sdtPr>
          <w:rPr>
            <w:highlight w:val="cyan"/>
          </w:rPr>
          <w:id w:val="-743261477"/>
          <w:citation/>
        </w:sdtPr>
        <w:sdtContent>
          <w:r w:rsidR="001D2DDA" w:rsidRPr="00353AEE">
            <w:rPr>
              <w:highlight w:val="cyan"/>
              <w:rPrChange w:id="234" w:author="Greenich Viper" w:date="2018-05-03T14:09:00Z">
                <w:rPr/>
              </w:rPrChange>
            </w:rPr>
            <w:fldChar w:fldCharType="begin"/>
          </w:r>
          <w:r w:rsidR="001D2DDA" w:rsidRPr="00353AEE">
            <w:rPr>
              <w:highlight w:val="cyan"/>
              <w:rPrChange w:id="235" w:author="Greenich Viper" w:date="2018-05-03T14:09:00Z">
                <w:rPr>
                  <w:lang w:val="en-US"/>
                </w:rPr>
              </w:rPrChange>
            </w:rPr>
            <w:instrText xml:space="preserve"> CITATION Letortu2017 \l 1031  \m Medjkane2018</w:instrText>
          </w:r>
          <w:r w:rsidR="001D2DDA" w:rsidRPr="00353AEE">
            <w:rPr>
              <w:highlight w:val="cyan"/>
              <w:rPrChange w:id="236" w:author="Greenich Viper" w:date="2018-05-03T14:09:00Z">
                <w:rPr/>
              </w:rPrChange>
            </w:rPr>
            <w:fldChar w:fldCharType="separate"/>
          </w:r>
          <w:r w:rsidR="001D2DDA" w:rsidRPr="00353AEE">
            <w:rPr>
              <w:noProof/>
              <w:highlight w:val="cyan"/>
              <w:rPrChange w:id="237" w:author="Greenich Viper" w:date="2018-05-03T14:09:00Z">
                <w:rPr>
                  <w:noProof/>
                  <w:lang w:val="en-US"/>
                </w:rPr>
              </w:rPrChange>
            </w:rPr>
            <w:t>(Letortu, et al., 2017; Medjkane, et al., 2018)</w:t>
          </w:r>
          <w:r w:rsidR="001D2DDA" w:rsidRPr="00353AEE">
            <w:rPr>
              <w:highlight w:val="cyan"/>
              <w:rPrChange w:id="238" w:author="Greenich Viper" w:date="2018-05-03T14:09:00Z">
                <w:rPr/>
              </w:rPrChange>
            </w:rPr>
            <w:fldChar w:fldCharType="end"/>
          </w:r>
        </w:sdtContent>
      </w:sdt>
      <w:r w:rsidR="001D2DDA" w:rsidRPr="00353AEE">
        <w:rPr>
          <w:highlight w:val="cyan"/>
          <w:rPrChange w:id="239" w:author="Greenich Viper" w:date="2018-05-03T14:09:00Z">
            <w:rPr/>
          </w:rPrChange>
        </w:rPr>
        <w:t xml:space="preserve">, </w:t>
      </w:r>
      <w:del w:id="240" w:author="Greenich Viper" w:date="2018-05-03T15:21:00Z">
        <w:r w:rsidR="001D2DDA" w:rsidRPr="00353AEE" w:rsidDel="008372F0">
          <w:rPr>
            <w:highlight w:val="cyan"/>
            <w:rPrChange w:id="241" w:author="Greenich Viper" w:date="2018-05-03T14:09:00Z">
              <w:rPr/>
            </w:rPrChange>
          </w:rPr>
          <w:delText xml:space="preserve">soil erosion and rain-induced landslide observation, and even </w:delText>
        </w:r>
      </w:del>
      <w:r w:rsidR="001D2DDA" w:rsidRPr="00353AEE">
        <w:rPr>
          <w:highlight w:val="cyan"/>
          <w:rPrChange w:id="242" w:author="Greenich Viper" w:date="2018-05-03T14:09:00Z">
            <w:rPr/>
          </w:rPrChange>
        </w:rPr>
        <w:t xml:space="preserve">monitoring river topography </w:t>
      </w:r>
      <w:sdt>
        <w:sdtPr>
          <w:rPr>
            <w:highlight w:val="cyan"/>
          </w:rPr>
          <w:id w:val="-1048218474"/>
          <w:citation/>
        </w:sdtPr>
        <w:sdtContent>
          <w:r w:rsidR="001D2DDA" w:rsidRPr="00353AEE">
            <w:rPr>
              <w:highlight w:val="cyan"/>
              <w:rPrChange w:id="243" w:author="Greenich Viper" w:date="2018-05-03T14:09:00Z">
                <w:rPr/>
              </w:rPrChange>
            </w:rPr>
            <w:fldChar w:fldCharType="begin"/>
          </w:r>
          <w:r w:rsidR="001D2DDA" w:rsidRPr="00353AEE">
            <w:rPr>
              <w:highlight w:val="cyan"/>
              <w:rPrChange w:id="244" w:author="Greenich Viper" w:date="2018-05-03T14:09:00Z">
                <w:rPr>
                  <w:lang w:val="en-US"/>
                </w:rPr>
              </w:rPrChange>
            </w:rPr>
            <w:instrText xml:space="preserve"> CITATION Watanabe2016 \l 1031 </w:instrText>
          </w:r>
          <w:r w:rsidR="001D2DDA" w:rsidRPr="00353AEE">
            <w:rPr>
              <w:highlight w:val="cyan"/>
              <w:rPrChange w:id="245" w:author="Greenich Viper" w:date="2018-05-03T14:09:00Z">
                <w:rPr/>
              </w:rPrChange>
            </w:rPr>
            <w:fldChar w:fldCharType="separate"/>
          </w:r>
          <w:r w:rsidR="001D2DDA" w:rsidRPr="00353AEE">
            <w:rPr>
              <w:noProof/>
              <w:highlight w:val="cyan"/>
              <w:rPrChange w:id="246" w:author="Greenich Viper" w:date="2018-05-03T14:09:00Z">
                <w:rPr>
                  <w:noProof/>
                  <w:lang w:val="en-US"/>
                </w:rPr>
              </w:rPrChange>
            </w:rPr>
            <w:t>(Watanabe &amp; Kawahara, 2016)</w:t>
          </w:r>
          <w:r w:rsidR="001D2DDA" w:rsidRPr="00353AEE">
            <w:rPr>
              <w:highlight w:val="cyan"/>
              <w:rPrChange w:id="247" w:author="Greenich Viper" w:date="2018-05-03T14:09:00Z">
                <w:rPr/>
              </w:rPrChange>
            </w:rPr>
            <w:fldChar w:fldCharType="end"/>
          </w:r>
        </w:sdtContent>
      </w:sdt>
      <w:r w:rsidR="001D2DDA" w:rsidRPr="00353AEE">
        <w:rPr>
          <w:highlight w:val="cyan"/>
          <w:rPrChange w:id="248" w:author="Greenich Viper" w:date="2018-05-03T14:09:00Z">
            <w:rPr/>
          </w:rPrChange>
        </w:rPr>
        <w:t xml:space="preserve"> and flood protection management </w:t>
      </w:r>
      <w:sdt>
        <w:sdtPr>
          <w:rPr>
            <w:highlight w:val="cyan"/>
          </w:rPr>
          <w:id w:val="-1475439634"/>
          <w:citation/>
        </w:sdtPr>
        <w:sdtContent>
          <w:r w:rsidR="001D2DDA" w:rsidRPr="00353AEE">
            <w:rPr>
              <w:highlight w:val="cyan"/>
              <w:rPrChange w:id="249" w:author="Greenich Viper" w:date="2018-05-03T14:09:00Z">
                <w:rPr/>
              </w:rPrChange>
            </w:rPr>
            <w:fldChar w:fldCharType="begin"/>
          </w:r>
          <w:r w:rsidR="001D2DDA" w:rsidRPr="00353AEE">
            <w:rPr>
              <w:highlight w:val="cyan"/>
              <w:rPrChange w:id="250" w:author="Greenich Viper" w:date="2018-05-03T14:09:00Z">
                <w:rPr>
                  <w:lang w:val="en-US"/>
                </w:rPr>
              </w:rPrChange>
            </w:rPr>
            <w:instrText xml:space="preserve"> CITATION Leskens2015 \l 1031 </w:instrText>
          </w:r>
          <w:r w:rsidR="001D2DDA" w:rsidRPr="00353AEE">
            <w:rPr>
              <w:highlight w:val="cyan"/>
              <w:rPrChange w:id="251" w:author="Greenich Viper" w:date="2018-05-03T14:09:00Z">
                <w:rPr/>
              </w:rPrChange>
            </w:rPr>
            <w:fldChar w:fldCharType="separate"/>
          </w:r>
          <w:r w:rsidR="001D2DDA" w:rsidRPr="00353AEE">
            <w:rPr>
              <w:noProof/>
              <w:highlight w:val="cyan"/>
              <w:rPrChange w:id="252" w:author="Greenich Viper" w:date="2018-05-03T14:09:00Z">
                <w:rPr>
                  <w:noProof/>
                  <w:lang w:val="en-US"/>
                </w:rPr>
              </w:rPrChange>
            </w:rPr>
            <w:t>(Leskens, et al., 2015)</w:t>
          </w:r>
          <w:r w:rsidR="001D2DDA" w:rsidRPr="00353AEE">
            <w:rPr>
              <w:highlight w:val="cyan"/>
              <w:rPrChange w:id="253" w:author="Greenich Viper" w:date="2018-05-03T14:09:00Z">
                <w:rPr/>
              </w:rPrChange>
            </w:rPr>
            <w:fldChar w:fldCharType="end"/>
          </w:r>
        </w:sdtContent>
      </w:sdt>
      <w:r w:rsidR="001D2DDA" w:rsidRPr="00353AEE">
        <w:rPr>
          <w:highlight w:val="cyan"/>
          <w:rPrChange w:id="254" w:author="Greenich Viper" w:date="2018-05-03T14:09:00Z">
            <w:rPr/>
          </w:rPrChange>
        </w:rPr>
        <w:t xml:space="preserve">. Nevertheless, new approaches for low-cost and on-the-fly </w:t>
      </w:r>
      <w:proofErr w:type="gramStart"/>
      <w:r w:rsidR="001D2DDA" w:rsidRPr="00353AEE">
        <w:rPr>
          <w:highlight w:val="cyan"/>
          <w:rPrChange w:id="255" w:author="Greenich Viper" w:date="2018-05-03T14:09:00Z">
            <w:rPr/>
          </w:rPrChange>
        </w:rPr>
        <w:t xml:space="preserve">river monitoring </w:t>
      </w:r>
      <w:sdt>
        <w:sdtPr>
          <w:rPr>
            <w:highlight w:val="cyan"/>
          </w:rPr>
          <w:id w:val="-584922655"/>
          <w:citation/>
        </w:sdtPr>
        <w:sdtContent>
          <w:r w:rsidR="001D2DDA" w:rsidRPr="00353AEE">
            <w:rPr>
              <w:highlight w:val="cyan"/>
              <w:rPrChange w:id="256" w:author="Greenich Viper" w:date="2018-05-03T14:09:00Z">
                <w:rPr/>
              </w:rPrChange>
            </w:rPr>
            <w:fldChar w:fldCharType="begin"/>
          </w:r>
          <w:r w:rsidR="001D2DDA" w:rsidRPr="00353AEE">
            <w:rPr>
              <w:highlight w:val="cyan"/>
              <w:rPrChange w:id="257" w:author="Greenich Viper" w:date="2018-05-03T14:09:00Z">
                <w:rPr>
                  <w:lang w:val="en-US"/>
                </w:rPr>
              </w:rPrChange>
            </w:rPr>
            <w:instrText xml:space="preserve">CITATION Kroehnert2017a \l 1031 </w:instrText>
          </w:r>
          <w:r w:rsidR="001D2DDA" w:rsidRPr="00353AEE">
            <w:rPr>
              <w:highlight w:val="cyan"/>
              <w:rPrChange w:id="258" w:author="Greenich Viper" w:date="2018-05-03T14:09:00Z">
                <w:rPr/>
              </w:rPrChange>
            </w:rPr>
            <w:fldChar w:fldCharType="separate"/>
          </w:r>
          <w:r w:rsidR="001D2DDA" w:rsidRPr="00353AEE">
            <w:rPr>
              <w:noProof/>
              <w:highlight w:val="cyan"/>
              <w:rPrChange w:id="259" w:author="Greenich Viper" w:date="2018-05-03T14:09:00Z">
                <w:rPr>
                  <w:noProof/>
                  <w:lang w:val="en-US"/>
                </w:rPr>
              </w:rPrChange>
            </w:rPr>
            <w:t>(Kröhnert</w:t>
          </w:r>
          <w:proofErr w:type="gramEnd"/>
          <w:r w:rsidR="001D2DDA" w:rsidRPr="00353AEE">
            <w:rPr>
              <w:noProof/>
              <w:highlight w:val="cyan"/>
              <w:rPrChange w:id="260" w:author="Greenich Viper" w:date="2018-05-03T14:09:00Z">
                <w:rPr>
                  <w:noProof/>
                  <w:lang w:val="en-US"/>
                </w:rPr>
              </w:rPrChange>
            </w:rPr>
            <w:t xml:space="preserve"> &amp; Meichsner, 2017)</w:t>
          </w:r>
          <w:r w:rsidR="001D2DDA" w:rsidRPr="00353AEE">
            <w:rPr>
              <w:highlight w:val="cyan"/>
              <w:rPrChange w:id="261" w:author="Greenich Viper" w:date="2018-05-03T14:09:00Z">
                <w:rPr/>
              </w:rPrChange>
            </w:rPr>
            <w:fldChar w:fldCharType="end"/>
          </w:r>
        </w:sdtContent>
      </w:sdt>
      <w:r w:rsidR="001D2DDA" w:rsidRPr="00353AEE">
        <w:rPr>
          <w:highlight w:val="cyan"/>
          <w:rPrChange w:id="262" w:author="Greenich Viper" w:date="2018-05-03T14:09:00Z">
            <w:rPr/>
          </w:rPrChange>
        </w:rPr>
        <w:t xml:space="preserve"> arise due to globally increasing flash flood events after heavy rainfalls </w:t>
      </w:r>
      <w:sdt>
        <w:sdtPr>
          <w:rPr>
            <w:highlight w:val="cyan"/>
          </w:rPr>
          <w:id w:val="1759630536"/>
          <w:citation/>
        </w:sdtPr>
        <w:sdtContent>
          <w:r w:rsidR="001D2DDA" w:rsidRPr="00353AEE">
            <w:rPr>
              <w:highlight w:val="cyan"/>
              <w:rPrChange w:id="263" w:author="Greenich Viper" w:date="2018-05-03T14:09:00Z">
                <w:rPr/>
              </w:rPrChange>
            </w:rPr>
            <w:fldChar w:fldCharType="begin"/>
          </w:r>
          <w:r w:rsidR="001D2DDA" w:rsidRPr="00353AEE">
            <w:rPr>
              <w:highlight w:val="cyan"/>
              <w:rPrChange w:id="264" w:author="Greenich Viper" w:date="2018-05-03T14:09:00Z">
                <w:rPr>
                  <w:lang w:val="en-US"/>
                </w:rPr>
              </w:rPrChange>
            </w:rPr>
            <w:instrText xml:space="preserve"> CITATION Mueller2011 \l 1031 </w:instrText>
          </w:r>
          <w:r w:rsidR="001D2DDA" w:rsidRPr="00353AEE">
            <w:rPr>
              <w:highlight w:val="cyan"/>
              <w:rPrChange w:id="265" w:author="Greenich Viper" w:date="2018-05-03T14:09:00Z">
                <w:rPr/>
              </w:rPrChange>
            </w:rPr>
            <w:fldChar w:fldCharType="separate"/>
          </w:r>
          <w:r w:rsidR="001D2DDA" w:rsidRPr="00353AEE">
            <w:rPr>
              <w:noProof/>
              <w:highlight w:val="cyan"/>
              <w:rPrChange w:id="266" w:author="Greenich Viper" w:date="2018-05-03T14:09:00Z">
                <w:rPr>
                  <w:noProof/>
                  <w:lang w:val="en-US"/>
                </w:rPr>
              </w:rPrChange>
            </w:rPr>
            <w:t>(Mueller &amp; Pfister, 2011)</w:t>
          </w:r>
          <w:r w:rsidR="001D2DDA" w:rsidRPr="00353AEE">
            <w:rPr>
              <w:highlight w:val="cyan"/>
              <w:rPrChange w:id="267" w:author="Greenich Viper" w:date="2018-05-03T14:09:00Z">
                <w:rPr/>
              </w:rPrChange>
            </w:rPr>
            <w:fldChar w:fldCharType="end"/>
          </w:r>
        </w:sdtContent>
      </w:sdt>
      <w:r w:rsidR="001D2DDA" w:rsidRPr="00353AEE">
        <w:rPr>
          <w:highlight w:val="cyan"/>
          <w:rPrChange w:id="268" w:author="Greenich Viper" w:date="2018-05-03T14:09:00Z">
            <w:rPr/>
          </w:rPrChange>
        </w:rPr>
        <w:t xml:space="preserve"> that are further addressed in </w:t>
      </w:r>
      <w:r w:rsidR="001D2DDA" w:rsidRPr="00353AEE">
        <w:rPr>
          <w:color w:val="00B050"/>
          <w:highlight w:val="cyan"/>
          <w:rPrChange w:id="269" w:author="Greenich Viper" w:date="2018-05-03T14:09:00Z">
            <w:rPr>
              <w:color w:val="00B050"/>
            </w:rPr>
          </w:rPrChange>
        </w:rPr>
        <w:t>section (hydrology).</w:t>
      </w:r>
      <w:r w:rsidR="001D2DDA" w:rsidRPr="00353AEE">
        <w:rPr>
          <w:highlight w:val="cyan"/>
          <w:rPrChange w:id="270" w:author="Greenich Viper" w:date="2018-05-03T14:09:00Z">
            <w:rPr/>
          </w:rPrChange>
        </w:rPr>
        <w:t xml:space="preserve"> </w:t>
      </w:r>
      <w:commentRangeEnd w:id="232"/>
      <w:r w:rsidR="001D2DDA" w:rsidRPr="00353AEE">
        <w:rPr>
          <w:rStyle w:val="Kommentarzeichen"/>
          <w:highlight w:val="cyan"/>
          <w:rPrChange w:id="271" w:author="Greenich Viper" w:date="2018-05-03T14:09:00Z">
            <w:rPr>
              <w:rStyle w:val="Kommentarzeichen"/>
            </w:rPr>
          </w:rPrChange>
        </w:rPr>
        <w:commentReference w:id="232"/>
      </w:r>
    </w:p>
    <w:p w:rsidR="00503E41" w:rsidRPr="00503E41" w:rsidRDefault="00503E41" w:rsidP="00CF6F9A">
      <w:pPr>
        <w:pStyle w:val="PRec-MainText"/>
        <w:rPr>
          <w:ins w:id="272" w:author="Greenich Viper" w:date="2018-05-03T16:43:00Z"/>
          <w:b/>
          <w:rPrChange w:id="273" w:author="Greenich Viper" w:date="2018-05-03T16:43:00Z">
            <w:rPr>
              <w:ins w:id="274" w:author="Greenich Viper" w:date="2018-05-03T16:43:00Z"/>
            </w:rPr>
          </w:rPrChange>
        </w:rPr>
      </w:pPr>
      <w:ins w:id="275" w:author="Greenich Viper" w:date="2018-05-03T16:43:00Z">
        <w:r w:rsidRPr="00503E41">
          <w:rPr>
            <w:b/>
            <w:rPrChange w:id="276" w:author="Greenich Viper" w:date="2018-05-03T16:43:00Z">
              <w:rPr/>
            </w:rPrChange>
          </w:rPr>
          <w:t>[SET NEW FIGURE PBR HERE]</w:t>
        </w:r>
      </w:ins>
    </w:p>
    <w:p w:rsidR="004A1C41" w:rsidRPr="00353AEE" w:rsidRDefault="00574C69" w:rsidP="00CF6F9A">
      <w:pPr>
        <w:pStyle w:val="PRec-MainText"/>
      </w:pPr>
      <w:r w:rsidRPr="00353AEE">
        <w:lastRenderedPageBreak/>
        <w:t xml:space="preserve">Since </w:t>
      </w:r>
      <w:proofErr w:type="spellStart"/>
      <w:r w:rsidRPr="00353AEE">
        <w:t>SfM</w:t>
      </w:r>
      <w:proofErr w:type="spellEnd"/>
      <w:r w:rsidR="004A1C41" w:rsidRPr="00353AEE">
        <w:t xml:space="preserve"> became state of the art in geosciences, the a</w:t>
      </w:r>
      <w:r w:rsidRPr="00353AEE">
        <w:t xml:space="preserve">cquisition of (true-) coloured </w:t>
      </w:r>
      <w:del w:id="277" w:author="ms699852" w:date="2018-05-03T13:40:00Z">
        <w:r w:rsidRPr="00353AEE" w:rsidDel="00A74A27">
          <w:delText>“</w:delText>
        </w:r>
      </w:del>
      <w:r w:rsidRPr="00353AEE">
        <w:t>point cloud</w:t>
      </w:r>
      <w:del w:id="278" w:author="ms699852" w:date="2018-05-03T13:40:00Z">
        <w:r w:rsidRPr="00353AEE" w:rsidDel="00A74A27">
          <w:delText>”</w:delText>
        </w:r>
      </w:del>
      <w:ins w:id="279" w:author="ms699852" w:date="2018-05-03T13:40:00Z">
        <w:r w:rsidR="00A74A27" w:rsidRPr="00353AEE">
          <w:t xml:space="preserve">s </w:t>
        </w:r>
      </w:ins>
      <w:del w:id="280" w:author="ms699852" w:date="2018-05-03T13:40:00Z">
        <w:r w:rsidR="004A1C41" w:rsidRPr="00353AEE" w:rsidDel="00A74A27">
          <w:delText xml:space="preserve"> models </w:delText>
        </w:r>
      </w:del>
      <w:r w:rsidR="004A1C41" w:rsidRPr="00353AEE">
        <w:t xml:space="preserve">is not that difficult and commonly employed because of its rapid </w:t>
      </w:r>
      <w:proofErr w:type="gramStart"/>
      <w:r w:rsidR="004A1C41" w:rsidRPr="00353AEE">
        <w:t>processing</w:t>
      </w:r>
      <w:proofErr w:type="gramEnd"/>
      <w:r w:rsidR="004A1C41" w:rsidRPr="00353AEE">
        <w:t>,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ins w:id="281" w:author="Greenich Viper" w:date="2018-05-03T15:23:00Z">
        <w:r w:rsidR="008372F0" w:rsidRPr="00353AEE" w:rsidDel="008372F0">
          <w:t xml:space="preserve"> </w:t>
        </w:r>
      </w:ins>
      <w:del w:id="282" w:author="Greenich Viper" w:date="2018-05-03T15:23:00Z">
        <w:r w:rsidR="004A1C41" w:rsidRPr="00353AEE" w:rsidDel="008372F0">
          <w:delText xml:space="preserve"> </w:delText>
        </w:r>
        <w:commentRangeStart w:id="283"/>
        <w:r w:rsidR="001D2DDA" w:rsidRPr="00353AEE" w:rsidDel="008372F0">
          <w:rPr>
            <w:highlight w:val="cyan"/>
            <w:rPrChange w:id="284" w:author="Greenich Viper" w:date="2018-05-03T14:09:00Z">
              <w:rPr>
                <w:sz w:val="16"/>
                <w:szCs w:val="16"/>
              </w:rPr>
            </w:rPrChange>
          </w:rPr>
          <w:delText>Regarding 3D annotation, nearest neighbour analysis provides an opportunity whereby surface triangulation can be avoided.</w:delText>
        </w:r>
        <w:commentRangeEnd w:id="283"/>
        <w:r w:rsidR="00A74A27" w:rsidRPr="00353AEE" w:rsidDel="008372F0">
          <w:rPr>
            <w:rStyle w:val="Kommentarzeichen"/>
          </w:rPr>
          <w:commentReference w:id="283"/>
        </w:r>
      </w:del>
    </w:p>
    <w:p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1D2DDA" w:rsidRPr="00353AEE">
            <w:fldChar w:fldCharType="begin"/>
          </w:r>
          <w:r w:rsidR="00C9311B" w:rsidRPr="00353AEE">
            <w:rPr>
              <w:rPrChange w:id="285" w:author="Greenich Viper" w:date="2018-05-03T14:09:00Z">
                <w:rPr>
                  <w:lang w:val="en-US"/>
                </w:rPr>
              </w:rPrChange>
            </w:rPr>
            <w:instrText xml:space="preserve"> CITATION Garcia2015 \l 1031 </w:instrText>
          </w:r>
          <w:r w:rsidR="001D2DDA" w:rsidRPr="00353AEE">
            <w:fldChar w:fldCharType="separate"/>
          </w:r>
          <w:r w:rsidR="00281F45" w:rsidRPr="00353AEE">
            <w:rPr>
              <w:noProof/>
              <w:rPrChange w:id="286" w:author="Greenich Viper" w:date="2018-05-03T14:09:00Z">
                <w:rPr>
                  <w:noProof/>
                  <w:lang w:val="en-US"/>
                </w:rPr>
              </w:rPrChange>
            </w:rPr>
            <w:t>(García, et al., 2015)</w:t>
          </w:r>
          <w:r w:rsidR="001D2DDA"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rsidR="00EA640D" w:rsidRPr="00353AEE" w:rsidRDefault="00B301E5" w:rsidP="00CF6F9A">
      <w:pPr>
        <w:pStyle w:val="PRec-Heading1"/>
      </w:pPr>
      <w:r w:rsidRPr="00353AEE">
        <w:t>III</w:t>
      </w:r>
      <w:r w:rsidR="00EA640D" w:rsidRPr="00353AEE">
        <w:t xml:space="preserve"> </w:t>
      </w:r>
      <w:r w:rsidR="0047705D" w:rsidRPr="00353AEE">
        <w:t>Algorithms</w:t>
      </w:r>
    </w:p>
    <w:p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rsidR="00BB25DE" w:rsidRPr="00353AEE" w:rsidRDefault="00B301E5" w:rsidP="00CF6F9A">
      <w:pPr>
        <w:pStyle w:val="PRec-Heading2"/>
      </w:pPr>
      <w:r w:rsidRPr="00353AEE">
        <w:t>3.1</w:t>
      </w:r>
      <w:r w:rsidR="00E02E30" w:rsidRPr="00353AEE">
        <w:t xml:space="preserve"> Mesh-based rendering</w:t>
      </w:r>
    </w:p>
    <w:p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w:t>
      </w:r>
      <w:del w:id="287" w:author="Greenich Viper" w:date="2018-05-03T15:44:00Z">
        <w:r w:rsidRPr="00353AEE" w:rsidDel="00FD701C">
          <w:delText xml:space="preserve"> Modern programmable shaders all</w:delText>
        </w:r>
        <w:r w:rsidR="00C9311B" w:rsidRPr="00353AEE" w:rsidDel="00FD701C">
          <w:delText xml:space="preserve">ow in-time vertex decompression, </w:delText>
        </w:r>
        <w:r w:rsidRPr="00353AEE" w:rsidDel="00FD701C">
          <w:delText xml:space="preserve">see </w:delText>
        </w:r>
      </w:del>
      <w:customXmlDelRangeStart w:id="288" w:author="Greenich Viper" w:date="2018-05-03T15:44:00Z"/>
      <w:sdt>
        <w:sdtPr>
          <w:id w:val="2085179853"/>
          <w:citation/>
        </w:sdtPr>
        <w:sdtContent>
          <w:customXmlDelRangeEnd w:id="288"/>
          <w:del w:id="289" w:author="Greenich Viper" w:date="2018-05-03T15:44:00Z">
            <w:r w:rsidR="001D2DDA" w:rsidRPr="00353AEE" w:rsidDel="00FD701C">
              <w:fldChar w:fldCharType="begin"/>
            </w:r>
            <w:r w:rsidR="00C9311B" w:rsidRPr="00353AEE" w:rsidDel="00FD701C">
              <w:rPr>
                <w:rPrChange w:id="290" w:author="Greenich Viper" w:date="2018-05-03T14:09:00Z">
                  <w:rPr>
                    <w:lang w:val="en-US"/>
                  </w:rPr>
                </w:rPrChange>
              </w:rPr>
              <w:delInstrText xml:space="preserve"> CITATION Ponchio2016 \l 1031 </w:delInstrText>
            </w:r>
            <w:r w:rsidR="001D2DDA" w:rsidRPr="00353AEE" w:rsidDel="00FD701C">
              <w:fldChar w:fldCharType="separate"/>
            </w:r>
            <w:r w:rsidR="00281F45" w:rsidRPr="00353AEE" w:rsidDel="00FD701C">
              <w:rPr>
                <w:noProof/>
                <w:rPrChange w:id="291" w:author="Greenich Viper" w:date="2018-05-03T14:09:00Z">
                  <w:rPr>
                    <w:noProof/>
                    <w:lang w:val="en-US"/>
                  </w:rPr>
                </w:rPrChange>
              </w:rPr>
              <w:delText>(Ponchio &amp; Dellepiane, 2016)</w:delText>
            </w:r>
            <w:r w:rsidR="001D2DDA" w:rsidRPr="00353AEE" w:rsidDel="00FD701C">
              <w:fldChar w:fldCharType="end"/>
            </w:r>
          </w:del>
          <w:customXmlDelRangeStart w:id="292" w:author="Greenich Viper" w:date="2018-05-03T15:44:00Z"/>
        </w:sdtContent>
      </w:sdt>
      <w:customXmlDelRangeEnd w:id="292"/>
      <w:del w:id="293" w:author="Greenich Viper" w:date="2018-05-03T15:44:00Z">
        <w:r w:rsidR="00C9311B" w:rsidRPr="00353AEE" w:rsidDel="00FD701C">
          <w:delText>,</w:delText>
        </w:r>
        <w:r w:rsidRPr="00353AEE" w:rsidDel="00FD701C">
          <w:delText xml:space="preserve"> as well as text</w:delText>
        </w:r>
        <w:r w:rsidR="000A7D0B" w:rsidRPr="00353AEE" w:rsidDel="00FD701C">
          <w:delText>ure decompression (</w:delText>
        </w:r>
        <w:commentRangeStart w:id="294"/>
        <w:r w:rsidR="000A7D0B" w:rsidRPr="00353AEE" w:rsidDel="00FD701C">
          <w:delText xml:space="preserve">see </w:delText>
        </w:r>
        <w:r w:rsidR="000A7D0B" w:rsidRPr="00353AEE" w:rsidDel="00FD701C">
          <w:rPr>
            <w:color w:val="00B050"/>
          </w:rPr>
          <w:delText xml:space="preserve">section </w:delText>
        </w:r>
        <w:r w:rsidRPr="00353AEE" w:rsidDel="00FD701C">
          <w:rPr>
            <w:color w:val="00B050"/>
          </w:rPr>
          <w:delText>graphics</w:delText>
        </w:r>
        <w:commentRangeEnd w:id="294"/>
        <w:r w:rsidR="008372F0" w:rsidDel="00FD701C">
          <w:rPr>
            <w:rStyle w:val="Kommentarzeichen"/>
          </w:rPr>
          <w:commentReference w:id="294"/>
        </w:r>
        <w:r w:rsidRPr="00353AEE" w:rsidDel="00FD701C">
          <w:delText>).</w:delText>
        </w:r>
      </w:del>
      <w:r w:rsidRPr="00353AEE">
        <w:t xml:space="preserve">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rsidR="005F3C02" w:rsidRPr="00353AEE" w:rsidRDefault="005F3C02" w:rsidP="00CF6F9A">
      <w:pPr>
        <w:pStyle w:val="PRec-MainText"/>
      </w:pPr>
      <w:r w:rsidRPr="00353AEE">
        <w:t xml:space="preserve">In comparison to mesh-based rendering, simple point projection seems to be a nice alternative, saving computational resources and efforts for post-processing regarding outlier removal. Thus, we simply project object points onto an image plane using </w:t>
      </w:r>
      <w:r w:rsidRPr="00353AEE">
        <w:lastRenderedPageBreak/>
        <w:t>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rsidR="005F3C02" w:rsidRPr="00353AEE" w:rsidRDefault="005F3C02" w:rsidP="00CF6F9A">
      <w:pPr>
        <w:pStyle w:val="PRec-MainText"/>
        <w:rPr>
          <w:sz w:val="16"/>
        </w:rPr>
      </w:pPr>
    </w:p>
    <w:p w:rsidR="005F3C02" w:rsidRPr="00353AEE" w:rsidRDefault="001D2DDA"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rsidR="00EE74BB" w:rsidRPr="00353AEE" w:rsidRDefault="00EE74BB" w:rsidP="003A1137">
      <w:pPr>
        <w:pStyle w:val="PRec-MainText"/>
        <w:jc w:val="right"/>
        <w:rPr>
          <w:sz w:val="16"/>
        </w:rPr>
      </w:pPr>
      <w:r w:rsidRPr="00353AEE">
        <w:rPr>
          <w:sz w:val="16"/>
        </w:rPr>
        <w:t>(1)</w:t>
      </w:r>
    </w:p>
    <w:p w:rsidR="00AC65B5" w:rsidRPr="00353AEE" w:rsidRDefault="00AC65B5" w:rsidP="00CF6F9A">
      <w:pPr>
        <w:pStyle w:val="PRec-MainText"/>
        <w:rPr>
          <w:sz w:val="16"/>
        </w:rPr>
      </w:pPr>
    </w:p>
    <w:p w:rsidR="005F3C02" w:rsidRPr="00353AEE" w:rsidRDefault="005F3C02" w:rsidP="00CF6F9A">
      <w:pPr>
        <w:pStyle w:val="PRec-MainText"/>
      </w:pPr>
      <w:proofErr w:type="gramStart"/>
      <w:r w:rsidRPr="00353AEE">
        <w:t>where</w:t>
      </w:r>
      <w:proofErr w:type="gramEnd"/>
      <w:r w:rsidRPr="00353AEE">
        <w:t xml:space="preserve"> </w:t>
      </w:r>
      <m:oMath>
        <m:r>
          <m:rPr>
            <m:sty m:val="b"/>
          </m:rPr>
          <w:rPr>
            <w:rFonts w:ascii="Cambria Math" w:hAnsi="Cambria Math"/>
          </w:rPr>
          <m:t>R</m:t>
        </m:r>
      </m:oMath>
      <w:r w:rsidRPr="00353AEE">
        <w:t xml:space="preserve"> is a </w:t>
      </w:r>
      <m:oMath>
        <m:r>
          <m:rPr>
            <m:sty m:val="p"/>
          </m:rPr>
          <w:rPr>
            <w:rFonts w:ascii="Cambria Math" w:hAnsi="Cambria Math"/>
          </w:rPr>
          <m:t>3x3</m:t>
        </m:r>
      </m:oMath>
      <w:r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Pr="00353AEE">
        <w:t xml:space="preserve">the translation vector to camera's projection </w:t>
      </w:r>
      <w:r w:rsidR="000A7D0B" w:rsidRPr="00353AEE">
        <w:t>centre</w:t>
      </w:r>
      <w:r w:rsidR="00AC65B5" w:rsidRPr="00353AEE">
        <w:t>.</w:t>
      </w:r>
      <w:r w:rsidRPr="00353AEE">
        <w:t xml:space="preserve"> </w:t>
      </w:r>
      <w:proofErr w:type="gramStart"/>
      <w:r w:rsidRPr="00353AEE">
        <w:t xml:space="preserve">For simplicity, the usage of the </w:t>
      </w:r>
      <w:r w:rsidR="00D82E3E" w:rsidRPr="00353AEE">
        <w:t xml:space="preserve">Universal Transverse Mercator </w:t>
      </w:r>
      <w:r w:rsidR="0021490D" w:rsidRPr="00353AEE">
        <w:t>(</w:t>
      </w:r>
      <w:r w:rsidRPr="00353AEE">
        <w:t>UTM</w:t>
      </w:r>
      <w:r w:rsidR="0021490D" w:rsidRPr="00353AEE">
        <w:t>)</w:t>
      </w:r>
      <w:r w:rsidRPr="00353AEE">
        <w:t xml:space="preserve"> system with </w:t>
      </w:r>
      <m:oMath>
        <m:r>
          <m:rPr>
            <m:sty m:val="p"/>
          </m:rPr>
          <w:rPr>
            <w:rFonts w:ascii="Cambria Math" w:hAnsi="Cambria Math"/>
          </w:rPr>
          <m:t>x</m:t>
        </m:r>
      </m:oMath>
      <w:r w:rsidRPr="00353AEE">
        <w:t xml:space="preserve"> pointing to the east and </w:t>
      </w:r>
      <m:oMath>
        <m:r>
          <m:rPr>
            <m:sty m:val="p"/>
          </m:rPr>
          <w:rPr>
            <w:rFonts w:ascii="Cambria Math" w:hAnsi="Cambria Math"/>
          </w:rPr>
          <m:t>y</m:t>
        </m:r>
      </m:oMath>
      <w:r w:rsidRPr="00353AEE">
        <w:t xml:space="preserve"> pointing to the north with respect to the prevalent zone number.</w:t>
      </w:r>
      <w:proofErr w:type="gramEnd"/>
      <w:r w:rsidRPr="00353AEE">
        <w:t xml:space="preserve"> For </w:t>
      </w:r>
      <m:oMath>
        <m:r>
          <m:rPr>
            <m:sty m:val="p"/>
          </m:rPr>
          <w:rPr>
            <w:rFonts w:ascii="Cambria Math" w:hAnsi="Cambria Math"/>
          </w:rPr>
          <m:t>z</m:t>
        </m:r>
      </m:oMath>
      <w:r w:rsidR="00DF00E8" w:rsidRPr="00353AEE">
        <w:t>-</w:t>
      </w:r>
      <w:r w:rsidRPr="00353AEE">
        <w:t>component, the height over the Earth Gravitational Model 199</w:t>
      </w:r>
      <w:r w:rsidR="00EE74BB" w:rsidRPr="00353AEE">
        <w:t xml:space="preserve">6 (EGM96) is advisable to use. </w:t>
      </w:r>
    </w:p>
    <w:p w:rsidR="005F3C02" w:rsidRPr="00353AEE" w:rsidRDefault="005F3C02" w:rsidP="00CF6F9A">
      <w:pPr>
        <w:pStyle w:val="PRec-MainText"/>
      </w:pPr>
      <w:r w:rsidRPr="00353AEE">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Pr="00353AEE">
        <w:t>involving their depth components</w:t>
      </w:r>
      <w:r w:rsidR="00852178" w:rsidRPr="00353AEE">
        <w:t xml:space="preserve"> (eq. 2)</w:t>
      </w:r>
      <w:r w:rsidRPr="00353AEE">
        <w:t xml:space="preserve">. </w:t>
      </w:r>
    </w:p>
    <w:p w:rsidR="00BB25DE" w:rsidRPr="00353AEE" w:rsidRDefault="00BB25DE" w:rsidP="00CF6F9A">
      <w:pPr>
        <w:pStyle w:val="PRec-MainText"/>
      </w:pPr>
    </w:p>
    <w:p w:rsidR="005F3C02" w:rsidRPr="00353AEE" w:rsidRDefault="001D2DDA"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rsidR="00EE74BB" w:rsidRPr="00353AEE" w:rsidDel="00A74A27" w:rsidRDefault="00EE74BB" w:rsidP="003A1137">
      <w:pPr>
        <w:pStyle w:val="PRec-MainText"/>
        <w:jc w:val="right"/>
        <w:rPr>
          <w:del w:id="295" w:author="ms699852" w:date="2018-05-03T13:41:00Z"/>
          <w:sz w:val="16"/>
        </w:rPr>
      </w:pPr>
      <w:r w:rsidRPr="00353AEE">
        <w:rPr>
          <w:sz w:val="16"/>
        </w:rPr>
        <w:t>(</w:t>
      </w:r>
      <w:r w:rsidR="00D349F3" w:rsidRPr="00353AEE">
        <w:rPr>
          <w:sz w:val="16"/>
        </w:rPr>
        <w:t>2</w:t>
      </w:r>
      <w:r w:rsidRPr="00353AEE">
        <w:rPr>
          <w:sz w:val="16"/>
        </w:rPr>
        <w:t>)</w:t>
      </w:r>
    </w:p>
    <w:p w:rsidR="00353AEE" w:rsidRPr="00353AEE" w:rsidRDefault="00353AEE">
      <w:pPr>
        <w:pStyle w:val="PRec-MainText"/>
        <w:jc w:val="right"/>
        <w:pPrChange w:id="296" w:author="ms699852" w:date="2018-05-03T13:41:00Z">
          <w:pPr>
            <w:pStyle w:val="PRec-MainText"/>
          </w:pPr>
        </w:pPrChange>
      </w:pPr>
    </w:p>
    <w:p w:rsidR="005F3C02" w:rsidRPr="00353AEE" w:rsidDel="0037617F" w:rsidRDefault="005F3C02" w:rsidP="00CF6F9A">
      <w:pPr>
        <w:pStyle w:val="PRec-MainText"/>
        <w:rPr>
          <w:del w:id="297" w:author="ms699852" w:date="2018-05-03T12:17:00Z"/>
        </w:rPr>
      </w:pPr>
      <w:r w:rsidRPr="00353AEE">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camera's sensor and its p</w:t>
      </w:r>
      <w:r w:rsidR="00DF00E8" w:rsidRPr="00353AEE">
        <w:t xml:space="preserve">rojection centre, </w:t>
      </w:r>
      <w:r w:rsidRPr="00353AEE">
        <w:t xml:space="preserve">which equals focal length </w:t>
      </w:r>
      <m:oMath>
        <m:r>
          <m:rPr>
            <m:sty m:val="p"/>
          </m:rPr>
          <w:rPr>
            <w:rFonts w:ascii="Cambria Math" w:hAnsi="Cambria Math"/>
          </w:rPr>
          <m:t>f</m:t>
        </m:r>
      </m:oMath>
      <w:r w:rsidR="00DF00E8" w:rsidRPr="00353AEE">
        <w:t> [</w:t>
      </w:r>
      <w:proofErr w:type="gramStart"/>
      <w:r w:rsidR="00DF00E8" w:rsidRPr="00353AEE">
        <w:t>px</w:t>
      </w:r>
      <w:proofErr w:type="gramEnd"/>
      <w:r w:rsidR="00DF00E8" w:rsidRPr="00353AEE">
        <w:t>] in the image coordinate system</w:t>
      </w:r>
      <w:r w:rsidRPr="00353AEE">
        <w:t xml:space="preserve">. The normalization of the projected points to homogeneous coordinates is </w:t>
      </w:r>
      <w:proofErr w:type="gramStart"/>
      <w:r w:rsidRPr="00353AEE">
        <w:t>key</w:t>
      </w:r>
      <w:proofErr w:type="gramEnd"/>
      <w:r w:rsidRPr="00353AEE">
        <w:t xml:space="preserve"> in the further processing</w:t>
      </w:r>
      <w:r w:rsidR="00852178" w:rsidRPr="00353AEE">
        <w:t xml:space="preserve"> (see eq. 3</w:t>
      </w:r>
      <w:del w:id="298" w:author="ms699852" w:date="2018-05-03T12:17:00Z">
        <w:r w:rsidR="00852178" w:rsidRPr="00353AEE" w:rsidDel="0037617F">
          <w:delText>-4</w:delText>
        </w:r>
      </w:del>
      <w:r w:rsidR="00852178" w:rsidRPr="00353AEE">
        <w:t>)</w:t>
      </w:r>
      <w:r w:rsidRPr="00353AEE">
        <w:t xml:space="preserve">. </w:t>
      </w:r>
    </w:p>
    <w:p w:rsidR="00353AEE" w:rsidRPr="00353AEE" w:rsidRDefault="00353AEE">
      <w:pPr>
        <w:pStyle w:val="PRec-MainText"/>
        <w:pPrChange w:id="299" w:author="ms699852" w:date="2018-05-03T12:17:00Z">
          <w:pPr>
            <w:pStyle w:val="PRec-MainText"/>
            <w:ind w:firstLine="0"/>
          </w:pPr>
        </w:pPrChange>
      </w:pPr>
    </w:p>
    <w:p w:rsidR="00AC65B5" w:rsidRPr="00353AEE" w:rsidDel="0037617F" w:rsidRDefault="0037617F" w:rsidP="00CF6F9A">
      <w:pPr>
        <w:pStyle w:val="PRec-MainText"/>
        <w:rPr>
          <w:del w:id="300" w:author="ms699852" w:date="2018-05-03T12:17:00Z"/>
          <w:sz w:val="16"/>
        </w:rPr>
      </w:pPr>
      <m:oMathPara>
        <m:oMath>
          <w:ins w:id="301" w:author="ms699852" w:date="2018-05-03T12:17:00Z">
            <m:r>
              <m:rPr>
                <m:sty m:val="p"/>
              </m:rPr>
              <w:rPr>
                <w:rFonts w:ascii="Cambria Math" w:hAnsi="Cambria Math"/>
                <w:sz w:val="16"/>
              </w:rPr>
              <m:t xml:space="preserve"> </m:t>
            </m:r>
          </w:ins>
          <m:sSub>
            <m:sSubPr>
              <m:ctrlPr>
                <w:del w:id="302" w:author="ms699852" w:date="2018-05-03T12:17:00Z">
                  <w:rPr>
                    <w:rFonts w:ascii="Cambria Math" w:hAnsi="Cambria Math"/>
                    <w:sz w:val="16"/>
                  </w:rPr>
                </w:del>
              </m:ctrlPr>
            </m:sSubPr>
            <m:e>
              <m:acc>
                <m:accPr>
                  <m:chr m:val="⃗"/>
                  <m:ctrlPr>
                    <w:del w:id="303" w:author="ms699852" w:date="2018-05-03T12:17:00Z">
                      <w:rPr>
                        <w:rFonts w:ascii="Cambria Math" w:hAnsi="Cambria Math"/>
                        <w:sz w:val="16"/>
                      </w:rPr>
                    </w:del>
                  </m:ctrlPr>
                </m:accPr>
                <m:e>
                  <w:del w:id="304" w:author="ms699852" w:date="2018-05-03T12:17:00Z">
                    <m:r>
                      <m:rPr>
                        <m:sty m:val="p"/>
                      </m:rPr>
                      <w:rPr>
                        <w:rFonts w:ascii="Cambria Math" w:hAnsi="Cambria Math"/>
                        <w:sz w:val="16"/>
                      </w:rPr>
                      <m:t>X</m:t>
                    </m:r>
                  </w:del>
                </m:e>
              </m:acc>
            </m:e>
            <m:sub>
              <w:del w:id="305" w:author="ms699852" w:date="2018-05-03T12:17:00Z">
                <m:r>
                  <m:rPr>
                    <m:sty m:val="p"/>
                  </m:rPr>
                  <w:rPr>
                    <w:rFonts w:ascii="Cambria Math" w:hAnsi="Cambria Math"/>
                    <w:sz w:val="16"/>
                  </w:rPr>
                  <m:t>Cam</m:t>
                </m:r>
              </w:del>
            </m:sub>
          </m:sSub>
          <w:del w:id="306" w:author="ms699852" w:date="2018-05-03T12:17:00Z">
            <m:r>
              <m:rPr>
                <m:sty m:val="p"/>
              </m:rPr>
              <w:rPr>
                <w:rFonts w:ascii="Cambria Math" w:hAnsi="Cambria Math"/>
                <w:sz w:val="16"/>
              </w:rPr>
              <m:t>=</m:t>
            </m:r>
          </w:del>
          <m:d>
            <m:dPr>
              <m:ctrlPr>
                <w:del w:id="307" w:author="ms699852" w:date="2018-05-03T12:17:00Z">
                  <w:rPr>
                    <w:rFonts w:ascii="Cambria Math" w:hAnsi="Cambria Math"/>
                    <w:sz w:val="16"/>
                  </w:rPr>
                </w:del>
              </m:ctrlPr>
            </m:dPr>
            <m:e>
              <m:m>
                <m:mPr>
                  <m:mcs>
                    <m:mc>
                      <m:mcPr>
                        <m:count m:val="1"/>
                        <m:mcJc m:val="center"/>
                      </m:mcPr>
                    </m:mc>
                  </m:mcs>
                  <m:ctrlPr>
                    <w:del w:id="308" w:author="ms699852" w:date="2018-05-03T12:17:00Z">
                      <w:rPr>
                        <w:rFonts w:ascii="Cambria Math" w:hAnsi="Cambria Math"/>
                        <w:sz w:val="16"/>
                      </w:rPr>
                    </w:del>
                  </m:ctrlPr>
                </m:mPr>
                <m:mr>
                  <m:e>
                    <m:f>
                      <m:fPr>
                        <m:ctrlPr>
                          <w:del w:id="309" w:author="ms699852" w:date="2018-05-03T12:17:00Z">
                            <w:rPr>
                              <w:rFonts w:ascii="Cambria Math" w:hAnsi="Cambria Math"/>
                              <w:sz w:val="16"/>
                            </w:rPr>
                          </w:del>
                        </m:ctrlPr>
                      </m:fPr>
                      <m:num>
                        <m:acc>
                          <m:accPr>
                            <m:chr m:val="̃"/>
                            <m:ctrlPr>
                              <w:del w:id="310" w:author="ms699852" w:date="2018-05-03T12:17:00Z">
                                <w:rPr>
                                  <w:rFonts w:ascii="Cambria Math" w:hAnsi="Cambria Math"/>
                                  <w:sz w:val="16"/>
                                </w:rPr>
                              </w:del>
                            </m:ctrlPr>
                          </m:accPr>
                          <m:e>
                            <w:del w:id="311" w:author="ms699852" w:date="2018-05-03T12:17:00Z">
                              <m:r>
                                <m:rPr>
                                  <m:sty m:val="p"/>
                                </m:rPr>
                                <w:rPr>
                                  <w:rFonts w:ascii="Cambria Math" w:hAnsi="Cambria Math"/>
                                  <w:sz w:val="16"/>
                                </w:rPr>
                                <m:t>u</m:t>
                              </m:r>
                            </w:del>
                          </m:e>
                        </m:acc>
                      </m:num>
                      <m:den>
                        <m:sSub>
                          <m:sSubPr>
                            <m:ctrlPr>
                              <w:del w:id="312" w:author="ms699852" w:date="2018-05-03T12:17:00Z">
                                <w:rPr>
                                  <w:rFonts w:ascii="Cambria Math" w:hAnsi="Cambria Math"/>
                                  <w:sz w:val="16"/>
                                </w:rPr>
                              </w:del>
                            </m:ctrlPr>
                          </m:sSubPr>
                          <m:e>
                            <w:del w:id="313" w:author="ms699852" w:date="2018-05-03T12:17:00Z">
                              <m:r>
                                <m:rPr>
                                  <m:sty m:val="p"/>
                                </m:rPr>
                                <w:rPr>
                                  <w:rFonts w:ascii="Cambria Math" w:hAnsi="Cambria Math"/>
                                  <w:sz w:val="16"/>
                                </w:rPr>
                                <m:t>c</m:t>
                              </m:r>
                            </w:del>
                          </m:e>
                          <m:sub>
                            <w:del w:id="314" w:author="ms699852" w:date="2018-05-03T12:17:00Z">
                              <m:r>
                                <m:rPr>
                                  <m:sty m:val="p"/>
                                </m:rPr>
                                <w:rPr>
                                  <w:rFonts w:ascii="Cambria Math" w:hAnsi="Cambria Math"/>
                                  <w:sz w:val="16"/>
                                </w:rPr>
                                <m:t>c</m:t>
                              </m:r>
                            </w:del>
                          </m:sub>
                        </m:sSub>
                      </m:den>
                    </m:f>
                  </m:e>
                </m:mr>
                <m:mr>
                  <m:e>
                    <m:f>
                      <m:fPr>
                        <m:ctrlPr>
                          <w:del w:id="315" w:author="ms699852" w:date="2018-05-03T12:17:00Z">
                            <w:rPr>
                              <w:rFonts w:ascii="Cambria Math" w:hAnsi="Cambria Math"/>
                              <w:sz w:val="16"/>
                            </w:rPr>
                          </w:del>
                        </m:ctrlPr>
                      </m:fPr>
                      <m:num>
                        <m:acc>
                          <m:accPr>
                            <m:chr m:val="̃"/>
                            <m:ctrlPr>
                              <w:del w:id="316" w:author="ms699852" w:date="2018-05-03T12:17:00Z">
                                <w:rPr>
                                  <w:rFonts w:ascii="Cambria Math" w:hAnsi="Cambria Math"/>
                                  <w:sz w:val="16"/>
                                </w:rPr>
                              </w:del>
                            </m:ctrlPr>
                          </m:accPr>
                          <m:e>
                            <w:del w:id="317" w:author="ms699852" w:date="2018-05-03T12:17:00Z">
                              <m:r>
                                <m:rPr>
                                  <m:sty m:val="p"/>
                                </m:rPr>
                                <w:rPr>
                                  <w:rFonts w:ascii="Cambria Math" w:hAnsi="Cambria Math"/>
                                  <w:sz w:val="16"/>
                                </w:rPr>
                                <m:t>v</m:t>
                              </m:r>
                            </w:del>
                          </m:e>
                        </m:acc>
                      </m:num>
                      <m:den>
                        <m:sSub>
                          <m:sSubPr>
                            <m:ctrlPr>
                              <w:del w:id="318" w:author="ms699852" w:date="2018-05-03T12:17:00Z">
                                <w:rPr>
                                  <w:rFonts w:ascii="Cambria Math" w:hAnsi="Cambria Math"/>
                                  <w:sz w:val="16"/>
                                </w:rPr>
                              </w:del>
                            </m:ctrlPr>
                          </m:sSubPr>
                          <m:e>
                            <w:del w:id="319" w:author="ms699852" w:date="2018-05-03T12:17:00Z">
                              <m:r>
                                <m:rPr>
                                  <m:sty m:val="p"/>
                                </m:rPr>
                                <w:rPr>
                                  <w:rFonts w:ascii="Cambria Math" w:hAnsi="Cambria Math"/>
                                  <w:sz w:val="16"/>
                                </w:rPr>
                                <m:t>c</m:t>
                              </m:r>
                            </w:del>
                          </m:e>
                          <m:sub>
                            <w:del w:id="320" w:author="ms699852" w:date="2018-05-03T12:17:00Z">
                              <m:r>
                                <m:rPr>
                                  <m:sty m:val="p"/>
                                </m:rPr>
                                <w:rPr>
                                  <w:rFonts w:ascii="Cambria Math" w:hAnsi="Cambria Math"/>
                                  <w:sz w:val="16"/>
                                </w:rPr>
                                <m:t>c</m:t>
                              </m:r>
                            </w:del>
                          </m:sub>
                        </m:sSub>
                      </m:den>
                    </m:f>
                  </m:e>
                </m:mr>
                <m:mr>
                  <m:e>
                    <w:del w:id="321" w:author="ms699852" w:date="2018-05-03T12:17:00Z">
                      <m:r>
                        <m:rPr>
                          <m:sty m:val="p"/>
                        </m:rPr>
                        <w:rPr>
                          <w:rFonts w:ascii="Cambria Math" w:hAnsi="Cambria Math"/>
                          <w:sz w:val="16"/>
                        </w:rPr>
                        <m:t>1</m:t>
                      </m:r>
                    </w:del>
                  </m:e>
                </m:mr>
              </m:m>
            </m:e>
          </m:d>
          <w:del w:id="322" w:author="ms699852" w:date="2018-05-03T12:17:00Z">
            <m:r>
              <m:rPr>
                <m:sty m:val="p"/>
              </m:rPr>
              <w:rPr>
                <w:rFonts w:ascii="Cambria Math" w:hAnsi="Cambria Math"/>
                <w:sz w:val="16"/>
              </w:rPr>
              <m:t>=</m:t>
            </m:r>
          </w:del>
          <m:d>
            <m:dPr>
              <m:ctrlPr>
                <w:del w:id="323" w:author="ms699852" w:date="2018-05-03T12:17:00Z">
                  <w:rPr>
                    <w:rFonts w:ascii="Cambria Math" w:hAnsi="Cambria Math"/>
                    <w:sz w:val="16"/>
                  </w:rPr>
                </w:del>
              </m:ctrlPr>
            </m:dPr>
            <m:e>
              <m:m>
                <m:mPr>
                  <m:mcs>
                    <m:mc>
                      <m:mcPr>
                        <m:count m:val="1"/>
                        <m:mcJc m:val="center"/>
                      </m:mcPr>
                    </m:mc>
                  </m:mcs>
                  <m:ctrlPr>
                    <w:del w:id="324" w:author="ms699852" w:date="2018-05-03T12:17:00Z">
                      <w:rPr>
                        <w:rFonts w:ascii="Cambria Math" w:hAnsi="Cambria Math"/>
                        <w:sz w:val="16"/>
                      </w:rPr>
                    </w:del>
                  </m:ctrlPr>
                </m:mPr>
                <m:mr>
                  <m:e>
                    <m:f>
                      <m:fPr>
                        <m:ctrlPr>
                          <w:del w:id="325" w:author="ms699852" w:date="2018-05-03T12:17:00Z">
                            <w:rPr>
                              <w:rFonts w:ascii="Cambria Math" w:hAnsi="Cambria Math"/>
                              <w:sz w:val="16"/>
                            </w:rPr>
                          </w:del>
                        </m:ctrlPr>
                      </m:fPr>
                      <m:num>
                        <m:sSub>
                          <m:sSubPr>
                            <m:ctrlPr>
                              <w:del w:id="326" w:author="ms699852" w:date="2018-05-03T12:17:00Z">
                                <w:rPr>
                                  <w:rFonts w:ascii="Cambria Math" w:hAnsi="Cambria Math"/>
                                  <w:sz w:val="16"/>
                                </w:rPr>
                              </w:del>
                            </m:ctrlPr>
                          </m:sSubPr>
                          <m:e>
                            <w:del w:id="327" w:author="ms699852" w:date="2018-05-03T12:17:00Z">
                              <m:r>
                                <m:rPr>
                                  <m:sty m:val="p"/>
                                </m:rPr>
                                <w:rPr>
                                  <w:rFonts w:ascii="Cambria Math" w:hAnsi="Cambria Math"/>
                                  <w:sz w:val="16"/>
                                </w:rPr>
                                <m:t>x</m:t>
                              </m:r>
                            </w:del>
                          </m:e>
                          <m:sub>
                            <w:del w:id="328" w:author="ms699852" w:date="2018-05-03T12:17:00Z">
                              <m:r>
                                <m:rPr>
                                  <m:sty m:val="p"/>
                                </m:rPr>
                                <w:rPr>
                                  <w:rFonts w:ascii="Cambria Math" w:hAnsi="Cambria Math"/>
                                  <w:sz w:val="16"/>
                                </w:rPr>
                                <m:t>c</m:t>
                              </m:r>
                            </w:del>
                          </m:sub>
                        </m:sSub>
                      </m:num>
                      <m:den>
                        <m:sSub>
                          <m:sSubPr>
                            <m:ctrlPr>
                              <w:del w:id="329" w:author="ms699852" w:date="2018-05-03T12:17:00Z">
                                <w:rPr>
                                  <w:rFonts w:ascii="Cambria Math" w:hAnsi="Cambria Math"/>
                                  <w:sz w:val="16"/>
                                </w:rPr>
                              </w:del>
                            </m:ctrlPr>
                          </m:sSubPr>
                          <m:e>
                            <w:del w:id="330" w:author="ms699852" w:date="2018-05-03T12:17:00Z">
                              <m:r>
                                <m:rPr>
                                  <m:sty m:val="p"/>
                                </m:rPr>
                                <w:rPr>
                                  <w:rFonts w:ascii="Cambria Math" w:hAnsi="Cambria Math"/>
                                  <w:sz w:val="16"/>
                                </w:rPr>
                                <m:t>z</m:t>
                              </m:r>
                            </w:del>
                          </m:e>
                          <m:sub>
                            <w:del w:id="331" w:author="ms699852" w:date="2018-05-03T12:17:00Z">
                              <m:r>
                                <m:rPr>
                                  <m:sty m:val="p"/>
                                </m:rPr>
                                <w:rPr>
                                  <w:rFonts w:ascii="Cambria Math" w:hAnsi="Cambria Math"/>
                                  <w:sz w:val="16"/>
                                </w:rPr>
                                <m:t>c</m:t>
                              </m:r>
                            </w:del>
                          </m:sub>
                        </m:sSub>
                      </m:den>
                    </m:f>
                  </m:e>
                </m:mr>
                <m:mr>
                  <m:e>
                    <m:f>
                      <m:fPr>
                        <m:ctrlPr>
                          <w:del w:id="332" w:author="ms699852" w:date="2018-05-03T12:17:00Z">
                            <w:rPr>
                              <w:rFonts w:ascii="Cambria Math" w:hAnsi="Cambria Math"/>
                              <w:sz w:val="16"/>
                            </w:rPr>
                          </w:del>
                        </m:ctrlPr>
                      </m:fPr>
                      <m:num>
                        <m:sSub>
                          <m:sSubPr>
                            <m:ctrlPr>
                              <w:del w:id="333" w:author="ms699852" w:date="2018-05-03T12:17:00Z">
                                <w:rPr>
                                  <w:rFonts w:ascii="Cambria Math" w:hAnsi="Cambria Math"/>
                                  <w:sz w:val="16"/>
                                </w:rPr>
                              </w:del>
                            </m:ctrlPr>
                          </m:sSubPr>
                          <m:e>
                            <w:del w:id="334" w:author="ms699852" w:date="2018-05-03T12:17:00Z">
                              <m:r>
                                <m:rPr>
                                  <m:sty m:val="p"/>
                                </m:rPr>
                                <w:rPr>
                                  <w:rFonts w:ascii="Cambria Math" w:hAnsi="Cambria Math"/>
                                  <w:sz w:val="16"/>
                                </w:rPr>
                                <m:t>y</m:t>
                              </m:r>
                            </w:del>
                          </m:e>
                          <m:sub>
                            <w:del w:id="335" w:author="ms699852" w:date="2018-05-03T12:17:00Z">
                              <m:r>
                                <m:rPr>
                                  <m:sty m:val="p"/>
                                </m:rPr>
                                <w:rPr>
                                  <w:rFonts w:ascii="Cambria Math" w:hAnsi="Cambria Math"/>
                                  <w:sz w:val="16"/>
                                </w:rPr>
                                <m:t>c</m:t>
                              </m:r>
                            </w:del>
                          </m:sub>
                        </m:sSub>
                      </m:num>
                      <m:den>
                        <m:sSub>
                          <m:sSubPr>
                            <m:ctrlPr>
                              <w:del w:id="336" w:author="ms699852" w:date="2018-05-03T12:17:00Z">
                                <w:rPr>
                                  <w:rFonts w:ascii="Cambria Math" w:hAnsi="Cambria Math"/>
                                  <w:sz w:val="16"/>
                                </w:rPr>
                              </w:del>
                            </m:ctrlPr>
                          </m:sSubPr>
                          <m:e>
                            <w:del w:id="337" w:author="ms699852" w:date="2018-05-03T12:17:00Z">
                              <m:r>
                                <m:rPr>
                                  <m:sty m:val="p"/>
                                </m:rPr>
                                <w:rPr>
                                  <w:rFonts w:ascii="Cambria Math" w:hAnsi="Cambria Math"/>
                                  <w:sz w:val="16"/>
                                </w:rPr>
                                <m:t>z</m:t>
                              </m:r>
                            </w:del>
                          </m:e>
                          <m:sub>
                            <w:del w:id="338" w:author="ms699852" w:date="2018-05-03T12:17:00Z">
                              <m:r>
                                <m:rPr>
                                  <m:sty m:val="p"/>
                                </m:rPr>
                                <w:rPr>
                                  <w:rFonts w:ascii="Cambria Math" w:hAnsi="Cambria Math"/>
                                  <w:sz w:val="16"/>
                                </w:rPr>
                                <m:t>c</m:t>
                              </m:r>
                            </w:del>
                          </m:sub>
                        </m:sSub>
                      </m:den>
                    </m:f>
                  </m:e>
                </m:mr>
                <m:mr>
                  <m:e>
                    <w:del w:id="339" w:author="ms699852" w:date="2018-05-03T12:17:00Z">
                      <m:r>
                        <m:rPr>
                          <m:sty m:val="p"/>
                        </m:rPr>
                        <w:rPr>
                          <w:rFonts w:ascii="Cambria Math" w:hAnsi="Cambria Math"/>
                          <w:sz w:val="16"/>
                        </w:rPr>
                        <m:t>1</m:t>
                      </m:r>
                    </w:del>
                  </m:e>
                </m:mr>
              </m:m>
            </m:e>
          </m:d>
        </m:oMath>
      </m:oMathPara>
    </w:p>
    <w:p w:rsidR="00EE74BB" w:rsidRPr="00353AEE" w:rsidDel="0037617F" w:rsidRDefault="00EE74BB" w:rsidP="003A1137">
      <w:pPr>
        <w:pStyle w:val="PRec-MainText"/>
        <w:jc w:val="right"/>
        <w:rPr>
          <w:del w:id="340" w:author="ms699852" w:date="2018-05-03T12:17:00Z"/>
        </w:rPr>
      </w:pPr>
      <w:del w:id="341" w:author="ms699852" w:date="2018-05-03T12:17:00Z">
        <w:r w:rsidRPr="00353AEE" w:rsidDel="0037617F">
          <w:rPr>
            <w:sz w:val="16"/>
          </w:rPr>
          <w:delText>(</w:delText>
        </w:r>
        <w:r w:rsidR="00852178" w:rsidRPr="00353AEE" w:rsidDel="0037617F">
          <w:rPr>
            <w:sz w:val="16"/>
          </w:rPr>
          <w:delText>3</w:delText>
        </w:r>
        <w:r w:rsidRPr="00353AEE" w:rsidDel="0037617F">
          <w:rPr>
            <w:sz w:val="16"/>
          </w:rPr>
          <w:delText>)</w:delText>
        </w:r>
      </w:del>
    </w:p>
    <w:p w:rsidR="00353AEE" w:rsidRPr="00353AEE" w:rsidRDefault="00353AEE">
      <w:pPr>
        <w:pStyle w:val="PRec-MainText"/>
      </w:pPr>
    </w:p>
    <w:p w:rsidR="00AC65B5" w:rsidRPr="00353AEE" w:rsidRDefault="001D2DDA"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rsidR="00EE74BB" w:rsidRPr="00353AEE" w:rsidDel="00A74A27" w:rsidRDefault="00EE74BB" w:rsidP="003A1137">
      <w:pPr>
        <w:pStyle w:val="PRec-MainText"/>
        <w:jc w:val="right"/>
        <w:rPr>
          <w:del w:id="342" w:author="ms699852" w:date="2018-05-03T13:41:00Z"/>
          <w:sz w:val="16"/>
          <w:szCs w:val="16"/>
        </w:rPr>
      </w:pPr>
      <w:r w:rsidRPr="00353AEE">
        <w:rPr>
          <w:sz w:val="16"/>
          <w:szCs w:val="16"/>
        </w:rPr>
        <w:t>(</w:t>
      </w:r>
      <w:ins w:id="343" w:author="ms699852" w:date="2018-05-03T12:17:00Z">
        <w:r w:rsidR="0037617F" w:rsidRPr="00353AEE">
          <w:rPr>
            <w:sz w:val="16"/>
            <w:szCs w:val="16"/>
          </w:rPr>
          <w:t>3</w:t>
        </w:r>
      </w:ins>
      <w:del w:id="344" w:author="ms699852" w:date="2018-05-03T12:17:00Z">
        <w:r w:rsidR="00852178" w:rsidRPr="00353AEE" w:rsidDel="0037617F">
          <w:rPr>
            <w:sz w:val="16"/>
            <w:szCs w:val="16"/>
          </w:rPr>
          <w:delText>4</w:delText>
        </w:r>
      </w:del>
      <w:r w:rsidRPr="00353AEE">
        <w:rPr>
          <w:sz w:val="16"/>
          <w:szCs w:val="16"/>
        </w:rPr>
        <w:t>)</w:t>
      </w:r>
    </w:p>
    <w:p w:rsidR="00353AEE" w:rsidRPr="00353AEE" w:rsidRDefault="00353AEE">
      <w:pPr>
        <w:pStyle w:val="PRec-MainText"/>
        <w:jc w:val="right"/>
        <w:pPrChange w:id="345" w:author="ms699852" w:date="2018-05-03T13:41:00Z">
          <w:pPr>
            <w:pStyle w:val="PRec-MainText"/>
          </w:pPr>
        </w:pPrChange>
      </w:pPr>
    </w:p>
    <w:p w:rsidR="005F3C02" w:rsidRPr="00353AEE"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del w:id="346" w:author="ms699852" w:date="2018-05-03T12:17:00Z">
        <w:r w:rsidR="00852178" w:rsidRPr="00353AEE" w:rsidDel="0037617F">
          <w:delText>5</w:delText>
        </w:r>
      </w:del>
      <w:ins w:id="347" w:author="ms699852" w:date="2018-05-03T12:17:00Z">
        <w:r w:rsidR="0037617F" w:rsidRPr="00353AEE">
          <w:t>4</w:t>
        </w:r>
      </w:ins>
      <w:r w:rsidR="00852178" w:rsidRPr="00353AEE">
        <w:t>.</w:t>
      </w:r>
    </w:p>
    <w:p w:rsidR="00BB25DE" w:rsidRPr="00353AEE" w:rsidRDefault="001D2DDA"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rsidR="00EE74BB" w:rsidRPr="00353AEE" w:rsidRDefault="00852178" w:rsidP="003A1137">
      <w:pPr>
        <w:pStyle w:val="PRec-MainText"/>
        <w:jc w:val="right"/>
        <w:rPr>
          <w:sz w:val="16"/>
          <w:szCs w:val="16"/>
        </w:rPr>
      </w:pPr>
      <w:r w:rsidRPr="00353AEE">
        <w:rPr>
          <w:sz w:val="16"/>
          <w:szCs w:val="16"/>
        </w:rPr>
        <w:t>(</w:t>
      </w:r>
      <w:del w:id="348" w:author="ms699852" w:date="2018-05-03T12:17:00Z">
        <w:r w:rsidRPr="00353AEE" w:rsidDel="0037617F">
          <w:rPr>
            <w:sz w:val="16"/>
            <w:szCs w:val="16"/>
          </w:rPr>
          <w:delText>5</w:delText>
        </w:r>
      </w:del>
      <w:ins w:id="349" w:author="ms699852" w:date="2018-05-03T12:17:00Z">
        <w:r w:rsidR="0037617F" w:rsidRPr="00353AEE">
          <w:rPr>
            <w:sz w:val="16"/>
            <w:szCs w:val="16"/>
          </w:rPr>
          <w:t>4</w:t>
        </w:r>
      </w:ins>
      <w:r w:rsidR="00EE74BB" w:rsidRPr="00353AEE">
        <w:rPr>
          <w:sz w:val="16"/>
          <w:szCs w:val="16"/>
        </w:rPr>
        <w:t>)</w:t>
      </w:r>
    </w:p>
    <w:p w:rsidR="00BB25DE" w:rsidRPr="00353AEE" w:rsidRDefault="00975ABA" w:rsidP="003A1137">
      <w:pPr>
        <w:pStyle w:val="PRec-Heading2"/>
      </w:pPr>
      <w:r w:rsidRPr="00353AEE">
        <w:lastRenderedPageBreak/>
        <w:t xml:space="preserve">3.2.1 </w:t>
      </w:r>
      <w:r w:rsidR="00BB25DE" w:rsidRPr="00353AEE">
        <w:t>Calculation of 3D bounding box of interest and image plane</w:t>
      </w:r>
    </w:p>
    <w:p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1D2DDA" w:rsidRPr="00353AEE">
        <w:fldChar w:fldCharType="begin"/>
      </w:r>
      <w:r w:rsidR="000A7D0B" w:rsidRPr="00353AEE">
        <w:instrText xml:space="preserve"> REF _Ref512929313 \h </w:instrText>
      </w:r>
      <w:r w:rsidR="001D2DDA" w:rsidRPr="00353AEE">
        <w:fldChar w:fldCharType="separate"/>
      </w:r>
      <w:r w:rsidR="00281F45" w:rsidRPr="00353AEE">
        <w:t xml:space="preserve">Fig. </w:t>
      </w:r>
      <w:r w:rsidR="00281F45" w:rsidRPr="00353AEE">
        <w:rPr>
          <w:noProof/>
        </w:rPr>
        <w:t>4</w:t>
      </w:r>
      <w:r w:rsidR="001D2DDA" w:rsidRPr="00353AEE">
        <w:fldChar w:fldCharType="end"/>
      </w:r>
      <w:r w:rsidRPr="00353AEE">
        <w:t xml:space="preserve">). The view frustum's bounding box corner points are calculated using the position and orientation from fused </w:t>
      </w:r>
      <w:proofErr w:type="spellStart"/>
      <w:r w:rsidRPr="00353AEE">
        <w:t>smartphone</w:t>
      </w:r>
      <w:proofErr w:type="spellEnd"/>
      <w:r w:rsidRPr="00353AEE">
        <w:t xml:space="preserve"> sensors. Thereby it must be noted that only the heading is used for estimating viewing direction; tilt and roll are excluded. Because of uncertainties regarding exterior information (</w:t>
      </w:r>
      <w:r w:rsidR="000A7D0B" w:rsidRPr="00353AEE">
        <w:rPr>
          <w:color w:val="00B050"/>
        </w:rPr>
        <w:t xml:space="preserve">see </w:t>
      </w:r>
      <w:r w:rsidRPr="00353AEE">
        <w:rPr>
          <w:color w:val="00B050"/>
        </w:rPr>
        <w:t>section 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rsidR="00944C7D" w:rsidRPr="00353AEE" w:rsidRDefault="00CC5F52" w:rsidP="00944C7D">
      <w:pPr>
        <w:keepNext/>
        <w:jc w:val="center"/>
      </w:pPr>
      <w:r w:rsidRPr="00353AEE">
        <w:rPr>
          <w:noProof/>
          <w:lang w:eastAsia="de-DE"/>
          <w:rPrChange w:id="350" w:author="Greenich Viper" w:date="2018-05-03T14:09:00Z">
            <w:rPr>
              <w:noProof/>
              <w:lang w:val="de-DE" w:eastAsia="de-DE"/>
            </w:rPr>
          </w:rPrChange>
        </w:rPr>
        <w:drawing>
          <wp:inline distT="0" distB="0" distL="0" distR="0">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0" cy="1698508"/>
                    </a:xfrm>
                    <a:prstGeom prst="rect">
                      <a:avLst/>
                    </a:prstGeom>
                    <a:noFill/>
                    <a:ln>
                      <a:noFill/>
                    </a:ln>
                  </pic:spPr>
                </pic:pic>
              </a:graphicData>
            </a:graphic>
          </wp:inline>
        </w:drawing>
      </w:r>
    </w:p>
    <w:p w:rsidR="00CC5F52" w:rsidRPr="00353AEE" w:rsidRDefault="00944C7D" w:rsidP="00944C7D">
      <w:pPr>
        <w:pStyle w:val="PRec-Figures"/>
      </w:pPr>
      <w:bookmarkStart w:id="351" w:name="_Ref512929313"/>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4</w:t>
      </w:r>
      <w:r w:rsidR="001D2DDA" w:rsidRPr="00353AEE">
        <w:fldChar w:fldCharType="end"/>
      </w:r>
      <w:bookmarkEnd w:id="351"/>
      <w:r w:rsidR="003A1137" w:rsidRPr="00353AEE">
        <w:rPr>
          <w:rFonts w:eastAsia="SimSun"/>
          <w:color w:val="000000"/>
          <w:szCs w:val="16"/>
          <w:lang w:eastAsia="en-GB"/>
        </w:rPr>
        <w:t xml:space="preserve"> Bounding box definition</w:t>
      </w:r>
    </w:p>
    <w:p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w:t>
      </w:r>
      <w:proofErr w:type="gramStart"/>
      <w:r w:rsidRPr="00353AEE">
        <w:t xml:space="preserve">depth </w:t>
      </w:r>
      <m:oMath>
        <w:proofErr w:type="gramEnd"/>
        <m:r>
          <m:rPr>
            <m:sty m:val="p"/>
          </m:rPr>
          <w:rPr>
            <w:rFonts w:ascii="Cambria Math" w:hAnsi="Cambria Math"/>
          </w:rPr>
          <m:t>d</m:t>
        </m:r>
      </m:oMath>
      <w:r w:rsidRPr="00353AEE">
        <w:t xml:space="preserve">. In order to generate reference data for image-to-geometry registration to annotate 3D data by mobile imagery, the lateral accuracy given by the mobile positioning system as well as the prevalent 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1D2DDA" w:rsidRPr="00353AEE">
        <w:fldChar w:fldCharType="begin"/>
      </w:r>
      <w:r w:rsidR="00944C7D" w:rsidRPr="00353AEE">
        <w:instrText xml:space="preserve"> REF _Ref512929313 \h </w:instrText>
      </w:r>
      <w:r w:rsidR="001D2DDA" w:rsidRPr="00353AEE">
        <w:fldChar w:fldCharType="separate"/>
      </w:r>
      <w:r w:rsidR="00281F45" w:rsidRPr="00353AEE">
        <w:t xml:space="preserve">Fig. </w:t>
      </w:r>
      <w:r w:rsidR="00281F45" w:rsidRPr="00353AEE">
        <w:rPr>
          <w:noProof/>
        </w:rPr>
        <w:t>4</w:t>
      </w:r>
      <w:r w:rsidR="001D2DDA" w:rsidRPr="00353AEE">
        <w:fldChar w:fldCharType="end"/>
      </w:r>
      <w:r w:rsidR="00A45FD9" w:rsidRPr="00353AEE">
        <w:t xml:space="preserve"> </w:t>
      </w:r>
      <w:r w:rsidRPr="00353AEE">
        <w:t>with</w:t>
      </w:r>
      <w:r w:rsidR="005B3AFC" w:rsidRPr="00353AEE">
        <w:t xml:space="preserve"> </w:t>
      </w:r>
      <w:r w:rsidR="00B03DE1" w:rsidRPr="00353AEE">
        <w:rPr>
          <w:color w:val="000000" w:themeColor="text1"/>
        </w:rPr>
        <w:t xml:space="preserve">eq. </w:t>
      </w:r>
      <w:ins w:id="352" w:author="ms699852" w:date="2018-05-03T12:17:00Z">
        <w:r w:rsidR="0037617F" w:rsidRPr="00353AEE">
          <w:rPr>
            <w:color w:val="000000" w:themeColor="text1"/>
          </w:rPr>
          <w:t>5</w:t>
        </w:r>
      </w:ins>
      <w:del w:id="353" w:author="ms699852" w:date="2018-05-03T12:17:00Z">
        <w:r w:rsidR="00B03DE1" w:rsidRPr="00353AEE" w:rsidDel="0037617F">
          <w:rPr>
            <w:color w:val="000000" w:themeColor="text1"/>
          </w:rPr>
          <w:delText>6</w:delText>
        </w:r>
      </w:del>
      <w:r w:rsidR="005B3AFC" w:rsidRPr="00353AEE">
        <w:rPr>
          <w:color w:val="CC00CC"/>
        </w:rPr>
        <w:t xml:space="preserve"> </w:t>
      </w:r>
      <w:r w:rsidR="005B3AFC" w:rsidRPr="00353AEE">
        <w:rPr>
          <w:color w:val="000000" w:themeColor="text1"/>
        </w:rPr>
        <w:t xml:space="preserve">for the bounding box background </w:t>
      </w:r>
      <w:proofErr w:type="gramStart"/>
      <w:r w:rsidR="005B3AFC" w:rsidRPr="00353AEE">
        <w:rPr>
          <w:color w:val="000000" w:themeColor="text1"/>
        </w:rPr>
        <w:t>plane,</w:t>
      </w:r>
      <w:proofErr w:type="gramEnd"/>
      <w:r w:rsidR="005B3AFC" w:rsidRPr="00353AEE">
        <w:rPr>
          <w:color w:val="000000" w:themeColor="text1"/>
        </w:rPr>
        <w:t xml:space="preserve"> described by its upper left and lower right corner.</w:t>
      </w:r>
    </w:p>
    <w:p w:rsidR="00CC5F52" w:rsidRPr="00353AEE" w:rsidRDefault="00CC5F52" w:rsidP="00CC5F52">
      <w:pPr>
        <w:pStyle w:val="Text"/>
        <w:jc w:val="center"/>
      </w:pPr>
    </w:p>
    <w:p w:rsidR="00CC5F52" w:rsidRPr="00353AEE" w:rsidRDefault="001D2DDA"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EE74BB" w:rsidRPr="00353AEE" w:rsidRDefault="00EE74BB" w:rsidP="003A1137">
      <w:pPr>
        <w:pStyle w:val="PRec-MainText"/>
        <w:jc w:val="right"/>
        <w:rPr>
          <w:sz w:val="16"/>
        </w:rPr>
      </w:pPr>
      <w:r w:rsidRPr="00353AEE">
        <w:rPr>
          <w:sz w:val="16"/>
        </w:rPr>
        <w:t>(</w:t>
      </w:r>
      <w:ins w:id="354" w:author="ms699852" w:date="2018-05-03T12:17:00Z">
        <w:r w:rsidR="0037617F" w:rsidRPr="00353AEE">
          <w:rPr>
            <w:sz w:val="16"/>
          </w:rPr>
          <w:t>5</w:t>
        </w:r>
      </w:ins>
      <w:del w:id="355" w:author="ms699852" w:date="2018-05-03T12:17:00Z">
        <w:r w:rsidR="00B03DE1" w:rsidRPr="00353AEE" w:rsidDel="0037617F">
          <w:rPr>
            <w:sz w:val="16"/>
          </w:rPr>
          <w:delText>6</w:delText>
        </w:r>
      </w:del>
      <w:r w:rsidRPr="00353AEE">
        <w:rPr>
          <w:sz w:val="16"/>
        </w:rPr>
        <w:t>)</w:t>
      </w:r>
    </w:p>
    <w:p w:rsidR="006F1468" w:rsidRPr="00353AEE" w:rsidRDefault="006F1468" w:rsidP="005B3AFC">
      <w:pPr>
        <w:pStyle w:val="Text"/>
        <w:ind w:firstLine="0"/>
      </w:pPr>
    </w:p>
    <w:p w:rsidR="005F3C02" w:rsidRPr="00353AEE" w:rsidRDefault="005B3AFC" w:rsidP="003A1137">
      <w:pPr>
        <w:pStyle w:val="PRec-MainText"/>
      </w:pPr>
      <w:r w:rsidRPr="00353AEE">
        <w:t xml:space="preserve">The </w:t>
      </w:r>
      <w:r w:rsidR="006F1468" w:rsidRPr="00353AEE">
        <w:t xml:space="preserve">height equals the height component in the world reference </w:t>
      </w:r>
      <w:proofErr w:type="gramStart"/>
      <w:r w:rsidR="006F1468" w:rsidRPr="00353AEE">
        <w:t xml:space="preserve">frame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rsidR="006F1468" w:rsidRPr="00353AEE" w:rsidRDefault="00975ABA" w:rsidP="003A1137">
      <w:pPr>
        <w:pStyle w:val="PRec-Heading2"/>
      </w:pPr>
      <w:r w:rsidRPr="00353AEE">
        <w:lastRenderedPageBreak/>
        <w:t>3.2.</w:t>
      </w:r>
      <w:r w:rsidR="006F1468" w:rsidRPr="00353AEE">
        <w:t>2 Pyramid approach for depth filtering</w:t>
      </w:r>
    </w:p>
    <w:p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proofErr w:type="spellStart"/>
      <w:r w:rsidRPr="00353AEE">
        <w:t>SfM</w:t>
      </w:r>
      <w:proofErr w:type="spellEnd"/>
      <w:r w:rsidRPr="00353AEE">
        <w:t xml:space="preserve"> when having homoge</w:t>
      </w:r>
      <w:r w:rsidR="00A45FD9" w:rsidRPr="00353AEE">
        <w:t xml:space="preserve">neous surfaces) or small </w:t>
      </w:r>
      <w:r w:rsidR="00D82E3E" w:rsidRPr="00353AEE">
        <w:t>arches</w:t>
      </w:r>
      <w:r w:rsidRPr="00353AEE">
        <w:t xml:space="preserve">. </w:t>
      </w:r>
    </w:p>
    <w:p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w:t>
      </w:r>
      <w:proofErr w:type="gramStart"/>
      <w:r w:rsidRPr="00353AEE">
        <w:t>corresponds</w:t>
      </w:r>
      <w:proofErr w:type="gramEnd"/>
      <w:r w:rsidRPr="00353AEE">
        <w:t xml:space="preserve"> in two subsequent layers, preserving ed</w:t>
      </w:r>
      <w:r w:rsidR="005B3AFC" w:rsidRPr="00353AEE">
        <w:t>ges (see</w:t>
      </w:r>
      <w:r w:rsidR="00944C7D" w:rsidRPr="00353AEE">
        <w:t xml:space="preserve"> </w:t>
      </w:r>
      <w:r w:rsidR="001D2DDA" w:rsidRPr="00353AEE">
        <w:fldChar w:fldCharType="begin"/>
      </w:r>
      <w:r w:rsidR="00944C7D" w:rsidRPr="00353AEE">
        <w:instrText xml:space="preserve"> REF _Ref512856604 \h </w:instrText>
      </w:r>
      <w:r w:rsidR="001D2DDA" w:rsidRPr="00353AEE">
        <w:fldChar w:fldCharType="separate"/>
      </w:r>
      <w:r w:rsidR="00281F45" w:rsidRPr="00353AEE">
        <w:t xml:space="preserve">Fig. </w:t>
      </w:r>
      <w:r w:rsidR="00281F45" w:rsidRPr="00353AEE">
        <w:rPr>
          <w:noProof/>
        </w:rPr>
        <w:t>5</w:t>
      </w:r>
      <w:r w:rsidR="001D2DDA" w:rsidRPr="00353AEE">
        <w:fldChar w:fldCharType="end"/>
      </w:r>
      <w:r w:rsidR="00944C7D" w:rsidRPr="00353AEE">
        <w:t xml:space="preserve"> </w:t>
      </w:r>
      <w:r w:rsidR="00A45FD9" w:rsidRPr="00353AEE">
        <w:t>f</w:t>
      </w:r>
      <w:r w:rsidR="005B3AFC" w:rsidRPr="00353AEE">
        <w:t>or results</w:t>
      </w:r>
      <w:r w:rsidRPr="00353AEE">
        <w:t>).</w:t>
      </w:r>
    </w:p>
    <w:p w:rsidR="005B3AFC" w:rsidRPr="00353AEE" w:rsidRDefault="005B3AFC" w:rsidP="006F1468">
      <w:pPr>
        <w:pStyle w:val="Text"/>
      </w:pPr>
    </w:p>
    <w:tbl>
      <w:tblPr>
        <w:tblW w:w="0" w:type="auto"/>
        <w:tblInd w:w="108" w:type="dxa"/>
        <w:tblLayout w:type="fixed"/>
        <w:tblLook w:val="0000"/>
      </w:tblPr>
      <w:tblGrid>
        <w:gridCol w:w="3527"/>
        <w:gridCol w:w="3527"/>
      </w:tblGrid>
      <w:tr w:rsidR="005B3AFC" w:rsidRPr="00353AEE" w:rsidTr="003A1137">
        <w:tc>
          <w:tcPr>
            <w:tcW w:w="3527" w:type="dxa"/>
            <w:shd w:val="clear" w:color="auto" w:fill="auto"/>
            <w:tcMar>
              <w:left w:w="0" w:type="dxa"/>
              <w:right w:w="0" w:type="dxa"/>
            </w:tcMar>
            <w:vAlign w:val="center"/>
          </w:tcPr>
          <w:p w:rsidR="005B3AFC" w:rsidRPr="00353AEE" w:rsidRDefault="005B3AFC" w:rsidP="003A1137">
            <w:pPr>
              <w:tabs>
                <w:tab w:val="left" w:pos="1134"/>
              </w:tabs>
              <w:jc w:val="center"/>
              <w:rPr>
                <w:i/>
                <w:iCs/>
                <w:color w:val="000000"/>
                <w:sz w:val="16"/>
                <w:szCs w:val="16"/>
              </w:rPr>
            </w:pPr>
            <w:r w:rsidRPr="00353AEE">
              <w:rPr>
                <w:noProof/>
                <w:lang w:eastAsia="de-DE"/>
                <w:rPrChange w:id="356" w:author="Greenich Viper" w:date="2018-05-03T14:09:00Z">
                  <w:rPr>
                    <w:noProof/>
                    <w:lang w:val="de-DE" w:eastAsia="de-DE"/>
                  </w:rPr>
                </w:rPrChange>
              </w:rPr>
              <w:drawing>
                <wp:inline distT="0" distB="0" distL="0" distR="0">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rsidR="005B3AFC" w:rsidRPr="00353AEE" w:rsidRDefault="005B3AFC" w:rsidP="00944C7D">
            <w:pPr>
              <w:keepNext/>
              <w:tabs>
                <w:tab w:val="left" w:pos="1134"/>
              </w:tabs>
              <w:jc w:val="center"/>
            </w:pPr>
            <w:r w:rsidRPr="00353AEE">
              <w:rPr>
                <w:rFonts w:eastAsia="SimSun"/>
                <w:noProof/>
                <w:color w:val="000000"/>
                <w:sz w:val="16"/>
                <w:szCs w:val="16"/>
                <w:lang w:eastAsia="de-DE"/>
                <w:rPrChange w:id="357" w:author="Greenich Viper" w:date="2018-05-03T14:09:00Z">
                  <w:rPr>
                    <w:rFonts w:eastAsia="SimSun"/>
                    <w:noProof/>
                    <w:color w:val="000000"/>
                    <w:sz w:val="16"/>
                    <w:szCs w:val="16"/>
                    <w:lang w:val="de-DE" w:eastAsia="de-DE"/>
                  </w:rPr>
                </w:rPrChange>
              </w:rPr>
              <w:drawing>
                <wp:inline distT="0" distB="0" distL="0" distR="0">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0000" cy="1155396"/>
                          </a:xfrm>
                          <a:prstGeom prst="rect">
                            <a:avLst/>
                          </a:prstGeom>
                          <a:noFill/>
                          <a:ln>
                            <a:noFill/>
                          </a:ln>
                        </pic:spPr>
                      </pic:pic>
                    </a:graphicData>
                  </a:graphic>
                </wp:inline>
              </w:drawing>
            </w:r>
          </w:p>
        </w:tc>
      </w:tr>
    </w:tbl>
    <w:p w:rsidR="005B3AFC" w:rsidRPr="00353AEE" w:rsidRDefault="00944C7D" w:rsidP="00944C7D">
      <w:pPr>
        <w:pStyle w:val="PRec-Figures"/>
        <w:rPr>
          <w:rFonts w:eastAsia="SimSun"/>
          <w:lang w:eastAsia="en-GB"/>
        </w:rPr>
      </w:pPr>
      <w:bookmarkStart w:id="358" w:name="_Ref512856604"/>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5</w:t>
      </w:r>
      <w:r w:rsidR="001D2DDA" w:rsidRPr="00353AEE">
        <w:fldChar w:fldCharType="end"/>
      </w:r>
      <w:bookmarkEnd w:id="358"/>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rsidR="006F1468" w:rsidRPr="00353AEE" w:rsidRDefault="00975ABA" w:rsidP="003A1137">
      <w:pPr>
        <w:pStyle w:val="PRec-Heading2"/>
      </w:pPr>
      <w:r w:rsidRPr="00353AEE">
        <w:t>3.2.</w:t>
      </w:r>
      <w:r w:rsidR="006F1468" w:rsidRPr="00353AEE">
        <w:t>3 Filling gaps due to missing points</w:t>
      </w:r>
    </w:p>
    <w:p w:rsidR="006F1468" w:rsidRPr="00353AEE" w:rsidRDefault="006F1468" w:rsidP="003A1137">
      <w:pPr>
        <w:pStyle w:val="PRec-MainText"/>
      </w:pPr>
      <w:r w:rsidRPr="00353AEE">
        <w:t xml:space="preserve">Because of pixel size and image plane definition with a specific resolution (i.e. depending on </w:t>
      </w:r>
      <w:proofErr w:type="spellStart"/>
      <w:r w:rsidRPr="00353AEE">
        <w:t>smartphone</w:t>
      </w:r>
      <w:proofErr w:type="spellEnd"/>
      <w:r w:rsidRPr="00353AEE">
        <w:t xml:space="preserv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1D2DDA" w:rsidRPr="00353AEE">
            <w:fldChar w:fldCharType="begin"/>
          </w:r>
          <w:r w:rsidR="00C9311B" w:rsidRPr="00353AEE">
            <w:rPr>
              <w:rPrChange w:id="359" w:author="Greenich Viper" w:date="2018-05-03T14:09:00Z">
                <w:rPr>
                  <w:lang w:val="en-US"/>
                </w:rPr>
              </w:rPrChange>
            </w:rPr>
            <w:instrText xml:space="preserve"> CITATION Bentley1975 \l 1031 </w:instrText>
          </w:r>
          <w:r w:rsidR="001D2DDA" w:rsidRPr="00353AEE">
            <w:fldChar w:fldCharType="separate"/>
          </w:r>
          <w:r w:rsidR="00281F45" w:rsidRPr="00353AEE">
            <w:rPr>
              <w:noProof/>
              <w:rPrChange w:id="360" w:author="Greenich Viper" w:date="2018-05-03T14:09:00Z">
                <w:rPr>
                  <w:noProof/>
                  <w:lang w:val="en-US"/>
                </w:rPr>
              </w:rPrChange>
            </w:rPr>
            <w:t>(Bentley, 1975)</w:t>
          </w:r>
          <w:r w:rsidR="001D2DDA" w:rsidRPr="00353AEE">
            <w:fldChar w:fldCharType="end"/>
          </w:r>
        </w:sdtContent>
      </w:sdt>
      <w:r w:rsidR="00C9311B" w:rsidRPr="00353AEE">
        <w:t xml:space="preserve"> </w:t>
      </w:r>
      <w:r w:rsidRPr="00353AEE">
        <w:t xml:space="preserve">in the 3D domain to fill these gaps, applying weights to average 3D points </w:t>
      </w:r>
      <w:proofErr w:type="spellStart"/>
      <w:r w:rsidRPr="00353AEE">
        <w:t>color</w:t>
      </w:r>
      <w:proofErr w:type="spellEnd"/>
      <w:r w:rsidRPr="00353AEE">
        <w:t xml:space="preserve"> attributes depending on their </w:t>
      </w:r>
      <w:r w:rsidR="00CE4A8B" w:rsidRPr="00353AEE">
        <w:t>Euclidean</w:t>
      </w:r>
      <w:r w:rsidRPr="00353AEE">
        <w:t xml:space="preserve"> distances. For this, thresholds for maximum distances between 3D points must be applied to avoid unreasonable gap-filling. Exemplary for use case in </w:t>
      </w:r>
      <w:r w:rsidRPr="00353AEE">
        <w:rPr>
          <w:color w:val="00B050"/>
        </w:rPr>
        <w:t xml:space="preserve">section </w:t>
      </w:r>
      <w:r w:rsidR="00D82E3E" w:rsidRPr="00353AEE">
        <w:rPr>
          <w:color w:val="00B050"/>
        </w:rPr>
        <w:t>(hydrology</w:t>
      </w:r>
      <w:r w:rsidR="00D82E3E" w:rsidRPr="00353AEE">
        <w:t>)</w:t>
      </w:r>
      <w:r w:rsidRPr="00353AEE">
        <w:t xml:space="preserve">, a before-after comparison of the gap filling is shown in </w:t>
      </w:r>
      <w:r w:rsidR="001D2DDA" w:rsidRPr="00353AEE">
        <w:fldChar w:fldCharType="begin"/>
      </w:r>
      <w:r w:rsidR="00944C7D" w:rsidRPr="00353AEE">
        <w:instrText xml:space="preserve"> REF _Ref512929386 \h </w:instrText>
      </w:r>
      <w:r w:rsidR="001D2DDA" w:rsidRPr="00353AEE">
        <w:fldChar w:fldCharType="separate"/>
      </w:r>
      <w:r w:rsidR="00281F45" w:rsidRPr="00353AEE">
        <w:t xml:space="preserve">Fig. </w:t>
      </w:r>
      <w:r w:rsidR="00281F45" w:rsidRPr="00353AEE">
        <w:rPr>
          <w:noProof/>
        </w:rPr>
        <w:t>6</w:t>
      </w:r>
      <w:r w:rsidR="001D2DDA" w:rsidRPr="00353AEE">
        <w:fldChar w:fldCharType="end"/>
      </w:r>
      <w:r w:rsidR="00944C7D" w:rsidRPr="00353AEE">
        <w:t>.</w:t>
      </w:r>
    </w:p>
    <w:p w:rsidR="006F1468" w:rsidRPr="00353AEE" w:rsidRDefault="006F1468" w:rsidP="005B3AFC">
      <w:pPr>
        <w:ind w:right="1218"/>
        <w:rPr>
          <w:rFonts w:eastAsia="SimSun"/>
          <w:color w:val="000000"/>
          <w:sz w:val="20"/>
          <w:szCs w:val="16"/>
          <w:lang w:eastAsia="en-GB"/>
        </w:rPr>
      </w:pPr>
    </w:p>
    <w:p w:rsidR="00944C7D" w:rsidRPr="00353AEE" w:rsidRDefault="00566A3E" w:rsidP="00944C7D">
      <w:pPr>
        <w:keepNext/>
        <w:jc w:val="center"/>
      </w:pPr>
      <w:r w:rsidRPr="00353AEE">
        <w:rPr>
          <w:noProof/>
          <w:lang w:eastAsia="de-DE"/>
          <w:rPrChange w:id="361" w:author="Greenich Viper" w:date="2018-05-03T14:09:00Z">
            <w:rPr>
              <w:noProof/>
              <w:lang w:val="de-DE" w:eastAsia="de-DE"/>
            </w:rPr>
          </w:rPrChange>
        </w:rPr>
        <w:drawing>
          <wp:inline distT="0" distB="0" distL="0" distR="0">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0000" cy="1503473"/>
                    </a:xfrm>
                    <a:prstGeom prst="rect">
                      <a:avLst/>
                    </a:prstGeom>
                  </pic:spPr>
                </pic:pic>
              </a:graphicData>
            </a:graphic>
          </wp:inline>
        </w:drawing>
      </w:r>
    </w:p>
    <w:p w:rsidR="00566A3E" w:rsidRPr="00353AEE" w:rsidRDefault="00944C7D" w:rsidP="00944C7D">
      <w:pPr>
        <w:pStyle w:val="PRec-Figures"/>
        <w:rPr>
          <w:rFonts w:eastAsia="SimSun"/>
          <w:lang w:eastAsia="en-GB"/>
        </w:rPr>
      </w:pPr>
      <w:bookmarkStart w:id="362" w:name="_Ref512929386"/>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6</w:t>
      </w:r>
      <w:r w:rsidR="001D2DDA" w:rsidRPr="00353AEE">
        <w:fldChar w:fldCharType="end"/>
      </w:r>
      <w:bookmarkEnd w:id="362"/>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rsidR="00021D47" w:rsidRPr="00353AEE" w:rsidRDefault="00F25182" w:rsidP="003A1137">
      <w:pPr>
        <w:pStyle w:val="PRec-Heading2"/>
      </w:pPr>
      <w:r w:rsidRPr="00353AEE">
        <w:rPr>
          <w:highlight w:val="cyan"/>
        </w:rPr>
        <w:lastRenderedPageBreak/>
        <w:t>3.3</w:t>
      </w:r>
      <w:r w:rsidR="00021D47" w:rsidRPr="00353AEE">
        <w:rPr>
          <w:highlight w:val="cyan"/>
        </w:rPr>
        <w:t xml:space="preserve"> </w:t>
      </w:r>
      <w:commentRangeStart w:id="363"/>
      <w:r w:rsidR="00021D47" w:rsidRPr="00353AEE">
        <w:rPr>
          <w:highlight w:val="cyan"/>
        </w:rPr>
        <w:t>Image-to-geometry registration</w:t>
      </w:r>
      <w:commentRangeEnd w:id="363"/>
      <w:r w:rsidR="006F282A" w:rsidRPr="00353AEE">
        <w:rPr>
          <w:rStyle w:val="Kommentarzeichen"/>
          <w:i w:val="0"/>
          <w:highlight w:val="cyan"/>
        </w:rPr>
        <w:commentReference w:id="363"/>
      </w:r>
    </w:p>
    <w:p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353AEE" w:rsidRDefault="001D2DDA">
      <w:pPr>
        <w:jc w:val="center"/>
        <w:rPr>
          <w:ins w:id="364" w:author="ms699852" w:date="2018-05-03T12:19:00Z"/>
          <w:sz w:val="16"/>
          <w:szCs w:val="16"/>
        </w:rPr>
        <w:pPrChange w:id="365" w:author="ms699852" w:date="2018-05-03T12:19:00Z">
          <w:pPr/>
        </w:pPrChange>
      </w:pPr>
      <m:oMath>
        <w:bookmarkStart w:id="366"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66"/>
      <w:ins w:id="367" w:author="ms699852" w:date="2018-05-03T12:19:00Z">
        <w:r w:rsidR="0037617F" w:rsidRPr="00353AEE">
          <w:rPr>
            <w:sz w:val="16"/>
            <w:szCs w:val="16"/>
          </w:rPr>
          <w:t xml:space="preserve"> </w:t>
        </w:r>
        <w:r w:rsidR="0037617F" w:rsidRPr="00353AEE">
          <w:rPr>
            <w:sz w:val="16"/>
            <w:szCs w:val="16"/>
          </w:rPr>
          <w:tab/>
        </w:r>
        <w:proofErr w:type="gramStart"/>
        <w:r w:rsidR="0037617F" w:rsidRPr="00353AEE">
          <w:rPr>
            <w:sz w:val="16"/>
            <w:szCs w:val="16"/>
          </w:rPr>
          <w:t>with</w:t>
        </w:r>
        <w:proofErr w:type="gramEnd"/>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ins>
    </w:p>
    <w:p w:rsidR="00353AEE" w:rsidRPr="00353AEE" w:rsidRDefault="00353AEE">
      <w:pPr>
        <w:jc w:val="right"/>
        <w:rPr>
          <w:del w:id="368" w:author="ms699852" w:date="2018-05-03T12:19:00Z"/>
          <w:sz w:val="16"/>
          <w:szCs w:val="16"/>
        </w:rPr>
        <w:pPrChange w:id="369" w:author="ms699852" w:date="2018-05-03T12:19:00Z">
          <w:pPr/>
        </w:pPrChange>
      </w:pPr>
    </w:p>
    <w:p w:rsidR="00353AEE" w:rsidRPr="00353AEE" w:rsidRDefault="00566A3E">
      <w:pPr>
        <w:pStyle w:val="PRec-MainText"/>
        <w:ind w:firstLine="0"/>
        <w:jc w:val="right"/>
        <w:rPr>
          <w:sz w:val="16"/>
          <w:szCs w:val="16"/>
        </w:rPr>
        <w:pPrChange w:id="370" w:author="ms699852" w:date="2018-05-03T12:19:00Z">
          <w:pPr>
            <w:pStyle w:val="PRec-MainText"/>
            <w:jc w:val="right"/>
          </w:pPr>
        </w:pPrChange>
      </w:pPr>
      <w:r w:rsidRPr="00353AEE">
        <w:rPr>
          <w:sz w:val="16"/>
          <w:szCs w:val="16"/>
        </w:rPr>
        <w:t>(</w:t>
      </w:r>
      <w:ins w:id="371" w:author="ms699852" w:date="2018-05-03T12:18:00Z">
        <w:r w:rsidR="0037617F" w:rsidRPr="00353AEE">
          <w:rPr>
            <w:sz w:val="16"/>
            <w:szCs w:val="16"/>
          </w:rPr>
          <w:t>6</w:t>
        </w:r>
      </w:ins>
      <w:del w:id="372" w:author="ms699852" w:date="2018-05-03T12:18:00Z">
        <w:r w:rsidRPr="00353AEE" w:rsidDel="0037617F">
          <w:rPr>
            <w:sz w:val="16"/>
            <w:szCs w:val="16"/>
          </w:rPr>
          <w:delText>1</w:delText>
        </w:r>
      </w:del>
      <w:r w:rsidRPr="00353AEE">
        <w:rPr>
          <w:sz w:val="16"/>
          <w:szCs w:val="16"/>
        </w:rPr>
        <w:t>)</w:t>
      </w:r>
    </w:p>
    <w:p w:rsidR="00021D47" w:rsidRPr="00353AEE" w:rsidDel="0037617F" w:rsidRDefault="001D2DDA" w:rsidP="00A45FD9">
      <w:pPr>
        <w:rPr>
          <w:del w:id="373" w:author="ms699852" w:date="2018-05-03T12:19:00Z"/>
          <w:sz w:val="16"/>
          <w:szCs w:val="16"/>
        </w:rPr>
      </w:pPr>
      <m:oMathPara>
        <m:oMath>
          <m:sSup>
            <m:sSupPr>
              <m:ctrlPr>
                <w:del w:id="374" w:author="ms699852" w:date="2018-05-03T12:19:00Z">
                  <w:rPr>
                    <w:rFonts w:ascii="Cambria Math" w:hAnsi="Cambria Math"/>
                    <w:sz w:val="16"/>
                    <w:szCs w:val="16"/>
                  </w:rPr>
                </w:del>
              </m:ctrlPr>
            </m:sSupPr>
            <m:e>
              <w:del w:id="375" w:author="ms699852" w:date="2018-05-03T12:19:00Z">
                <m:r>
                  <m:rPr>
                    <m:sty m:val="p"/>
                  </m:rPr>
                  <w:rPr>
                    <w:rFonts w:ascii="Cambria Math" w:hAnsi="Cambria Math"/>
                    <w:sz w:val="16"/>
                    <w:szCs w:val="16"/>
                  </w:rPr>
                  <m:t>P</m:t>
                </m:r>
              </w:del>
            </m:e>
            <m:sup>
              <w:del w:id="376" w:author="ms699852" w:date="2018-05-03T12:18:00Z">
                <m:r>
                  <m:rPr>
                    <m:sty m:val="p"/>
                  </m:rPr>
                  <w:rPr>
                    <w:rFonts w:ascii="Cambria Math" w:hAnsi="Cambria Math"/>
                    <w:sz w:val="16"/>
                    <w:szCs w:val="16"/>
                  </w:rPr>
                  <m:t>'</m:t>
                </m:r>
              </w:del>
            </m:sup>
          </m:sSup>
          <w:del w:id="377" w:author="ms699852" w:date="2018-05-03T12:19:00Z">
            <m:r>
              <m:rPr>
                <m:sty m:val="p"/>
              </m:rPr>
              <w:rPr>
                <w:rFonts w:ascii="Cambria Math" w:hAnsi="Cambria Math"/>
                <w:sz w:val="16"/>
                <w:szCs w:val="16"/>
              </w:rPr>
              <m:t xml:space="preserve">∈ </m:t>
            </m:r>
          </w:del>
          <m:sSup>
            <m:sSupPr>
              <m:ctrlPr>
                <w:del w:id="378" w:author="ms699852" w:date="2018-05-03T12:19:00Z">
                  <w:rPr>
                    <w:rFonts w:ascii="Cambria Math" w:hAnsi="Cambria Math"/>
                    <w:sz w:val="16"/>
                    <w:szCs w:val="16"/>
                  </w:rPr>
                </w:del>
              </m:ctrlPr>
            </m:sSupPr>
            <m:e>
              <w:del w:id="379" w:author="ms699852" w:date="2018-05-03T12:19:00Z">
                <m:r>
                  <m:rPr>
                    <m:scr m:val="double-struck"/>
                    <m:sty m:val="p"/>
                  </m:rPr>
                  <w:rPr>
                    <w:rFonts w:ascii="Cambria Math" w:hAnsi="Cambria Math"/>
                    <w:sz w:val="16"/>
                    <w:szCs w:val="16"/>
                  </w:rPr>
                  <m:t>R</m:t>
                </m:r>
              </w:del>
            </m:e>
            <m:sup>
              <w:del w:id="380" w:author="ms699852" w:date="2018-05-03T12:19:00Z">
                <m:r>
                  <m:rPr>
                    <m:sty m:val="p"/>
                  </m:rPr>
                  <w:rPr>
                    <w:rFonts w:ascii="Cambria Math" w:hAnsi="Cambria Math"/>
                    <w:sz w:val="16"/>
                    <w:szCs w:val="16"/>
                  </w:rPr>
                  <m:t>3</m:t>
                </m:r>
              </w:del>
            </m:sup>
          </m:sSup>
          <w:del w:id="381" w:author="ms699852" w:date="2018-05-03T12:19:00Z">
            <m:r>
              <m:rPr>
                <m:sty m:val="p"/>
              </m:rPr>
              <w:rPr>
                <w:rFonts w:ascii="Cambria Math" w:hAnsi="Cambria Math"/>
                <w:sz w:val="16"/>
                <w:szCs w:val="16"/>
              </w:rPr>
              <m:t xml:space="preserve">= </m:t>
            </m:r>
          </w:del>
          <m:d>
            <m:dPr>
              <m:ctrlPr>
                <w:del w:id="382" w:author="ms699852" w:date="2018-05-03T12:19:00Z">
                  <w:rPr>
                    <w:rFonts w:ascii="Cambria Math" w:hAnsi="Cambria Math"/>
                    <w:sz w:val="16"/>
                    <w:szCs w:val="16"/>
                  </w:rPr>
                </w:del>
              </m:ctrlPr>
            </m:dPr>
            <m:e>
              <m:m>
                <m:mPr>
                  <m:mcs>
                    <m:mc>
                      <m:mcPr>
                        <m:count m:val="1"/>
                        <m:mcJc m:val="center"/>
                      </m:mcPr>
                    </m:mc>
                  </m:mcs>
                  <m:ctrlPr>
                    <w:del w:id="383" w:author="ms699852" w:date="2018-05-03T12:19:00Z">
                      <w:rPr>
                        <w:rFonts w:ascii="Cambria Math" w:hAnsi="Cambria Math"/>
                        <w:sz w:val="16"/>
                        <w:szCs w:val="16"/>
                      </w:rPr>
                    </w:del>
                  </m:ctrlPr>
                </m:mPr>
                <m:mr>
                  <m:e>
                    <w:del w:id="384" w:author="ms699852" w:date="2018-05-03T12:19:00Z">
                      <m:r>
                        <m:rPr>
                          <m:sty m:val="p"/>
                        </m:rPr>
                        <w:rPr>
                          <w:rFonts w:ascii="Cambria Math" w:hAnsi="Cambria Math"/>
                          <w:sz w:val="16"/>
                          <w:szCs w:val="16"/>
                        </w:rPr>
                        <m:t>x</m:t>
                      </m:r>
                    </w:del>
                  </m:e>
                </m:mr>
                <m:mr>
                  <m:e>
                    <w:del w:id="385" w:author="ms699852" w:date="2018-05-03T12:19:00Z">
                      <m:r>
                        <m:rPr>
                          <m:sty m:val="p"/>
                        </m:rPr>
                        <w:rPr>
                          <w:rFonts w:ascii="Cambria Math" w:hAnsi="Cambria Math"/>
                          <w:sz w:val="16"/>
                          <w:szCs w:val="16"/>
                        </w:rPr>
                        <m:t>y</m:t>
                      </m:r>
                    </w:del>
                  </m:e>
                </m:mr>
                <m:mr>
                  <m:e>
                    <w:del w:id="386" w:author="ms699852" w:date="2018-05-03T12:19:00Z">
                      <m:r>
                        <m:rPr>
                          <m:sty m:val="p"/>
                        </m:rPr>
                        <w:rPr>
                          <w:rFonts w:ascii="Cambria Math" w:hAnsi="Cambria Math"/>
                          <w:sz w:val="16"/>
                          <w:szCs w:val="16"/>
                        </w:rPr>
                        <m:t>z</m:t>
                      </m:r>
                    </w:del>
                  </m:e>
                </m:mr>
              </m:m>
            </m:e>
          </m:d>
        </m:oMath>
      </m:oMathPara>
    </w:p>
    <w:p w:rsidR="00021D47" w:rsidRPr="00353AEE" w:rsidDel="0037617F" w:rsidRDefault="00566A3E" w:rsidP="003A1137">
      <w:pPr>
        <w:pStyle w:val="PRec-MainText"/>
        <w:jc w:val="right"/>
        <w:rPr>
          <w:del w:id="387" w:author="ms699852" w:date="2018-05-03T12:20:00Z"/>
          <w:sz w:val="16"/>
          <w:szCs w:val="16"/>
        </w:rPr>
      </w:pPr>
      <w:del w:id="388" w:author="ms699852" w:date="2018-05-03T12:20:00Z">
        <w:r w:rsidRPr="00353AEE" w:rsidDel="0037617F">
          <w:rPr>
            <w:sz w:val="16"/>
            <w:szCs w:val="16"/>
          </w:rPr>
          <w:delText>(</w:delText>
        </w:r>
      </w:del>
      <w:del w:id="389" w:author="ms699852" w:date="2018-05-03T12:18:00Z">
        <w:r w:rsidRPr="00353AEE" w:rsidDel="0037617F">
          <w:rPr>
            <w:sz w:val="16"/>
            <w:szCs w:val="16"/>
          </w:rPr>
          <w:delText>1</w:delText>
        </w:r>
      </w:del>
      <w:del w:id="390" w:author="ms699852" w:date="2018-05-03T12:20:00Z">
        <w:r w:rsidRPr="00353AEE" w:rsidDel="0037617F">
          <w:rPr>
            <w:sz w:val="16"/>
            <w:szCs w:val="16"/>
          </w:rPr>
          <w:delText>)</w:delText>
        </w:r>
      </w:del>
    </w:p>
    <w:p w:rsidR="00021D47" w:rsidRPr="00353AEE" w:rsidDel="0037617F" w:rsidRDefault="001D2DDA" w:rsidP="00A45FD9">
      <w:pPr>
        <w:jc w:val="center"/>
        <w:rPr>
          <w:del w:id="391" w:author="ms699852" w:date="2018-05-03T12:18:00Z"/>
          <w:sz w:val="16"/>
          <w:szCs w:val="16"/>
        </w:rPr>
      </w:pPr>
      <m:oMathPara>
        <m:oMath>
          <m:sSup>
            <m:sSupPr>
              <m:ctrlPr>
                <w:del w:id="392" w:author="ms699852" w:date="2018-05-03T12:18:00Z">
                  <w:rPr>
                    <w:rFonts w:ascii="Cambria Math" w:hAnsi="Cambria Math"/>
                    <w:sz w:val="16"/>
                    <w:szCs w:val="16"/>
                  </w:rPr>
                </w:del>
              </m:ctrlPr>
            </m:sSupPr>
            <m:e>
              <w:del w:id="393" w:author="ms699852" w:date="2018-05-03T12:18:00Z">
                <m:r>
                  <m:rPr>
                    <m:sty m:val="p"/>
                  </m:rPr>
                  <w:rPr>
                    <w:rFonts w:ascii="Cambria Math" w:hAnsi="Cambria Math"/>
                    <w:sz w:val="16"/>
                    <w:szCs w:val="16"/>
                  </w:rPr>
                  <m:t>P</m:t>
                </m:r>
              </w:del>
            </m:e>
            <m:sup>
              <w:del w:id="394" w:author="ms699852" w:date="2018-05-03T12:18:00Z">
                <m:r>
                  <m:rPr>
                    <m:sty m:val="p"/>
                  </m:rPr>
                  <w:rPr>
                    <w:rFonts w:ascii="Cambria Math" w:hAnsi="Cambria Math"/>
                    <w:sz w:val="16"/>
                    <w:szCs w:val="16"/>
                  </w:rPr>
                  <m:t>'</m:t>
                </m:r>
              </w:del>
            </m:sup>
          </m:sSup>
          <w:del w:id="395" w:author="ms699852" w:date="2018-05-03T12:18:00Z">
            <m:r>
              <m:rPr>
                <m:sty m:val="p"/>
              </m:rPr>
              <w:rPr>
                <w:rFonts w:ascii="Cambria Math" w:hAnsi="Cambria Math"/>
                <w:sz w:val="16"/>
                <w:szCs w:val="16"/>
              </w:rPr>
              <m:t xml:space="preserve">∈ </m:t>
            </m:r>
          </w:del>
          <m:sSup>
            <m:sSupPr>
              <m:ctrlPr>
                <w:del w:id="396" w:author="ms699852" w:date="2018-05-03T12:18:00Z">
                  <w:rPr>
                    <w:rFonts w:ascii="Cambria Math" w:hAnsi="Cambria Math"/>
                    <w:sz w:val="16"/>
                    <w:szCs w:val="16"/>
                  </w:rPr>
                </w:del>
              </m:ctrlPr>
            </m:sSupPr>
            <m:e>
              <w:del w:id="397" w:author="ms699852" w:date="2018-05-03T12:18:00Z">
                <m:r>
                  <m:rPr>
                    <m:scr m:val="double-struck"/>
                    <m:sty m:val="p"/>
                  </m:rPr>
                  <w:rPr>
                    <w:rFonts w:ascii="Cambria Math" w:hAnsi="Cambria Math"/>
                    <w:sz w:val="16"/>
                    <w:szCs w:val="16"/>
                  </w:rPr>
                  <m:t>R</m:t>
                </m:r>
              </w:del>
            </m:e>
            <m:sup>
              <w:del w:id="398" w:author="ms699852" w:date="2018-05-03T12:18:00Z">
                <m:r>
                  <m:rPr>
                    <m:sty m:val="p"/>
                  </m:rPr>
                  <w:rPr>
                    <w:rFonts w:ascii="Cambria Math" w:hAnsi="Cambria Math"/>
                    <w:sz w:val="16"/>
                    <w:szCs w:val="16"/>
                  </w:rPr>
                  <m:t>2</m:t>
                </m:r>
              </w:del>
            </m:sup>
          </m:sSup>
          <w:del w:id="399" w:author="ms699852" w:date="2018-05-03T12:18:00Z">
            <m:r>
              <m:rPr>
                <m:sty m:val="p"/>
              </m:rPr>
              <w:rPr>
                <w:rFonts w:ascii="Cambria Math" w:hAnsi="Cambria Math"/>
                <w:sz w:val="16"/>
                <w:szCs w:val="16"/>
              </w:rPr>
              <m:t xml:space="preserve">= </m:t>
            </m:r>
          </w:del>
          <m:f>
            <m:fPr>
              <m:ctrlPr>
                <w:del w:id="400" w:author="ms699852" w:date="2018-05-03T12:18:00Z">
                  <w:rPr>
                    <w:rFonts w:ascii="Cambria Math" w:hAnsi="Cambria Math"/>
                    <w:sz w:val="16"/>
                    <w:szCs w:val="16"/>
                  </w:rPr>
                </w:del>
              </m:ctrlPr>
            </m:fPr>
            <m:num>
              <m:sSup>
                <m:sSupPr>
                  <m:ctrlPr>
                    <w:del w:id="401" w:author="ms699852" w:date="2018-05-03T12:18:00Z">
                      <w:rPr>
                        <w:rFonts w:ascii="Cambria Math" w:hAnsi="Cambria Math"/>
                        <w:sz w:val="16"/>
                        <w:szCs w:val="16"/>
                      </w:rPr>
                    </w:del>
                  </m:ctrlPr>
                </m:sSupPr>
                <m:e>
                  <w:del w:id="402" w:author="ms699852" w:date="2018-05-03T12:18:00Z">
                    <m:r>
                      <m:rPr>
                        <m:sty m:val="p"/>
                      </m:rPr>
                      <w:rPr>
                        <w:rFonts w:ascii="Cambria Math" w:hAnsi="Cambria Math"/>
                        <w:sz w:val="16"/>
                        <w:szCs w:val="16"/>
                      </w:rPr>
                      <m:t>P</m:t>
                    </m:r>
                  </w:del>
                </m:e>
                <m:sup>
                  <w:del w:id="403" w:author="ms699852" w:date="2018-05-03T12:18:00Z">
                    <m:r>
                      <m:rPr>
                        <m:sty m:val="p"/>
                      </m:rPr>
                      <w:rPr>
                        <w:rFonts w:ascii="Cambria Math" w:hAnsi="Cambria Math"/>
                        <w:sz w:val="16"/>
                        <w:szCs w:val="16"/>
                      </w:rPr>
                      <m:t>'</m:t>
                    </m:r>
                  </w:del>
                </m:sup>
              </m:sSup>
              <w:del w:id="404" w:author="ms699852" w:date="2018-05-03T12:18:00Z">
                <m:r>
                  <m:rPr>
                    <m:sty m:val="p"/>
                  </m:rPr>
                  <w:rPr>
                    <w:rFonts w:ascii="Cambria Math" w:hAnsi="Cambria Math"/>
                    <w:sz w:val="16"/>
                    <w:szCs w:val="16"/>
                  </w:rPr>
                  <m:t xml:space="preserve">∈ </m:t>
                </m:r>
              </w:del>
              <m:sSup>
                <m:sSupPr>
                  <m:ctrlPr>
                    <w:del w:id="405" w:author="ms699852" w:date="2018-05-03T12:18:00Z">
                      <w:rPr>
                        <w:rFonts w:ascii="Cambria Math" w:hAnsi="Cambria Math"/>
                        <w:sz w:val="16"/>
                        <w:szCs w:val="16"/>
                      </w:rPr>
                    </w:del>
                  </m:ctrlPr>
                </m:sSupPr>
                <m:e>
                  <w:del w:id="406" w:author="ms699852" w:date="2018-05-03T12:18:00Z">
                    <m:r>
                      <m:rPr>
                        <m:scr m:val="double-struck"/>
                        <m:sty m:val="p"/>
                      </m:rPr>
                      <w:rPr>
                        <w:rFonts w:ascii="Cambria Math" w:hAnsi="Cambria Math"/>
                        <w:sz w:val="16"/>
                        <w:szCs w:val="16"/>
                      </w:rPr>
                      <m:t>R</m:t>
                    </m:r>
                  </w:del>
                </m:e>
                <m:sup>
                  <w:del w:id="407" w:author="ms699852" w:date="2018-05-03T12:18:00Z">
                    <m:r>
                      <m:rPr>
                        <m:sty m:val="p"/>
                      </m:rPr>
                      <w:rPr>
                        <w:rFonts w:ascii="Cambria Math" w:hAnsi="Cambria Math"/>
                        <w:sz w:val="16"/>
                        <w:szCs w:val="16"/>
                      </w:rPr>
                      <m:t>3</m:t>
                    </m:r>
                  </w:del>
                </m:sup>
              </m:sSup>
            </m:num>
            <m:den>
              <w:del w:id="408" w:author="ms699852" w:date="2018-05-03T12:18:00Z">
                <m:r>
                  <m:rPr>
                    <m:sty m:val="p"/>
                  </m:rPr>
                  <w:rPr>
                    <w:rFonts w:ascii="Cambria Math" w:hAnsi="Cambria Math"/>
                    <w:sz w:val="16"/>
                    <w:szCs w:val="16"/>
                  </w:rPr>
                  <m:t>w</m:t>
                </m:r>
              </w:del>
            </m:den>
          </m:f>
        </m:oMath>
      </m:oMathPara>
    </w:p>
    <w:p w:rsidR="00021D47" w:rsidRPr="00353AEE" w:rsidDel="0037617F" w:rsidRDefault="00566A3E" w:rsidP="00A45FD9">
      <w:pPr>
        <w:jc w:val="right"/>
        <w:rPr>
          <w:del w:id="409" w:author="ms699852" w:date="2018-05-03T12:18:00Z"/>
          <w:sz w:val="16"/>
        </w:rPr>
      </w:pPr>
      <w:del w:id="410" w:author="ms699852" w:date="2018-05-03T12:18:00Z">
        <w:r w:rsidRPr="00353AEE" w:rsidDel="0037617F">
          <w:rPr>
            <w:sz w:val="16"/>
          </w:rPr>
          <w:delText>(1)</w:delText>
        </w:r>
      </w:del>
    </w:p>
    <w:p w:rsidR="00021D47" w:rsidRPr="00353AEE" w:rsidRDefault="00021D47" w:rsidP="00A45FD9">
      <w:pPr>
        <w:jc w:val="center"/>
        <w:rPr>
          <w:sz w:val="16"/>
        </w:rPr>
      </w:pPr>
      <w:proofErr w:type="gramStart"/>
      <w:r w:rsidRPr="00353AEE">
        <w:rPr>
          <w:sz w:val="16"/>
        </w:rPr>
        <w:t>with</w:t>
      </w:r>
      <w:proofErr w:type="gramEnd"/>
      <w:r w:rsidRPr="00353AEE">
        <w:rPr>
          <w:sz w:val="16"/>
        </w:rPr>
        <w:t xml:space="preserve">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w:t>
      </w:r>
      <w:proofErr w:type="gramStart"/>
      <w:r w:rsidR="00021D47" w:rsidRPr="00353AEE">
        <w:rPr>
          <w:sz w:val="16"/>
        </w:rPr>
        <w:t>point</w:t>
      </w:r>
      <w:proofErr w:type="gramEnd"/>
      <w:r w:rsidR="00021D47" w:rsidRPr="00353AEE">
        <w:rPr>
          <w:sz w:val="16"/>
        </w:rPr>
        <w:t xml:space="preserve"> of the object; </w:t>
      </w:r>
      <m:oMath>
        <m:r>
          <m:rPr>
            <m:sty m:val="p"/>
          </m:rPr>
          <w:rPr>
            <w:rFonts w:ascii="Cambria Math" w:hAnsi="Cambria Math"/>
            <w:sz w:val="16"/>
          </w:rPr>
          <m:t>P'</m:t>
        </m:r>
      </m:oMath>
      <w:r w:rsidR="00021D47" w:rsidRPr="00353AEE">
        <w:rPr>
          <w:sz w:val="16"/>
        </w:rPr>
        <w:t xml:space="preserve"> – (projected) point of the image plane</w:t>
      </w:r>
    </w:p>
    <w:p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w:t>
      </w:r>
      <w:proofErr w:type="gramStart"/>
      <w:r w:rsidR="00021D47" w:rsidRPr="00353AEE">
        <w:rPr>
          <w:sz w:val="16"/>
        </w:rPr>
        <w:t>image</w:t>
      </w:r>
      <w:proofErr w:type="gramEnd"/>
      <w:r w:rsidR="00021D47" w:rsidRPr="00353AEE">
        <w:rPr>
          <w:sz w:val="16"/>
        </w:rPr>
        <w:t xml:space="preserve"> plane coordinates; </w:t>
      </w:r>
      <m:oMath>
        <m:r>
          <m:rPr>
            <m:sty m:val="p"/>
          </m:rPr>
          <w:rPr>
            <w:rFonts w:ascii="Cambria Math" w:hAnsi="Cambria Math"/>
            <w:sz w:val="16"/>
          </w:rPr>
          <m:t>(x,y,z)</m:t>
        </m:r>
      </m:oMath>
      <w:r w:rsidR="00021D47" w:rsidRPr="00353AEE">
        <w:rPr>
          <w:sz w:val="16"/>
        </w:rPr>
        <w:t xml:space="preserve"> – world coordinates</w:t>
      </w:r>
    </w:p>
    <w:p w:rsidR="00F13222" w:rsidRPr="00353AEE" w:rsidRDefault="00F13222" w:rsidP="00566A3E">
      <w:pPr>
        <w:pStyle w:val="Text"/>
        <w:ind w:firstLine="0"/>
      </w:pPr>
    </w:p>
    <w:p w:rsidR="00021D47" w:rsidRPr="00353AEE" w:rsidRDefault="00021D47" w:rsidP="00ED0199">
      <w:pPr>
        <w:pStyle w:val="PRec-MainText"/>
      </w:pPr>
      <w:r w:rsidRPr="00353AEE">
        <w:t>Using this coordinate system transformation in combination with a known interior camera orientation, it is possible to project each image on the surface</w:t>
      </w:r>
      <w:r w:rsidR="004C6772" w:rsidRPr="00353AEE">
        <w:t xml:space="preserve"> </w:t>
      </w:r>
      <w:r w:rsidR="004C6772" w:rsidRPr="00353AEE">
        <w:rPr>
          <w:color w:val="CC00CC"/>
        </w:rPr>
        <w:t>or vice a versa</w:t>
      </w:r>
      <w:r w:rsidR="004C6772" w:rsidRPr="00353AEE">
        <w:t>.</w:t>
      </w:r>
    </w:p>
    <w:p w:rsidR="00021D47" w:rsidRPr="00353AEE" w:rsidRDefault="00021D47" w:rsidP="00ED0199">
      <w:pPr>
        <w:pStyle w:val="PRec-MainText"/>
      </w:pPr>
      <w:r w:rsidRPr="00353AEE">
        <w:t>Amongst the published literature, feature-based registration algorithms are most common. Here, salient points (e.g. SIFT, SURF, Harris corners</w:t>
      </w:r>
      <w:r w:rsidR="00F13222" w:rsidRPr="00353AEE">
        <w:t xml:space="preserve">, see </w:t>
      </w:r>
      <w:sdt>
        <w:sdtPr>
          <w:id w:val="96222531"/>
          <w:citation/>
        </w:sdtPr>
        <w:sdtContent>
          <w:r w:rsidR="001D2DDA" w:rsidRPr="00353AEE">
            <w:fldChar w:fldCharType="begin"/>
          </w:r>
          <w:r w:rsidR="00D86F78" w:rsidRPr="00353AEE">
            <w:rPr>
              <w:rPrChange w:id="411" w:author="Greenich Viper" w:date="2018-05-03T14:09:00Z">
                <w:rPr>
                  <w:lang w:val="en-US"/>
                </w:rPr>
              </w:rPrChange>
            </w:rPr>
            <w:instrText xml:space="preserve">CITATION Mik04 \l 1031 </w:instrText>
          </w:r>
          <w:r w:rsidR="001D2DDA" w:rsidRPr="00353AEE">
            <w:fldChar w:fldCharType="separate"/>
          </w:r>
          <w:r w:rsidR="00281F45" w:rsidRPr="00353AEE">
            <w:rPr>
              <w:noProof/>
              <w:rPrChange w:id="412" w:author="Greenich Viper" w:date="2018-05-03T14:09:00Z">
                <w:rPr>
                  <w:noProof/>
                  <w:lang w:val="en-US"/>
                </w:rPr>
              </w:rPrChange>
            </w:rPr>
            <w:t>(Mikolajczyk &amp; Schmid, 2004)</w:t>
          </w:r>
          <w:r w:rsidR="001D2DDA" w:rsidRPr="00353AEE">
            <w:fldChar w:fldCharType="end"/>
          </w:r>
        </w:sdtContent>
      </w:sdt>
      <w:r w:rsidR="00D86F78" w:rsidRPr="00353AEE">
        <w:t xml:space="preserve"> </w:t>
      </w:r>
      <w:r w:rsidR="00F13222" w:rsidRPr="00353AEE">
        <w:t xml:space="preserve"> for details</w:t>
      </w:r>
      <w:r w:rsidRPr="00353AEE">
        <w:t xml:space="preserve">) or edges within the photograph and rendered image of the target 3D model are used to establish an image-to-image correlation. </w:t>
      </w:r>
    </w:p>
    <w:p w:rsidR="006B1C7D" w:rsidRPr="00353AEE" w:rsidRDefault="00F13222" w:rsidP="006B1C7D">
      <w:pPr>
        <w:pStyle w:val="PRec-MainText"/>
      </w:pPr>
      <w:r w:rsidRPr="00353AEE">
        <w:t>In order to establish a 2D</w:t>
      </w:r>
      <w:r w:rsidR="00021D47" w:rsidRPr="00353AEE">
        <w:t xml:space="preserve">-3D correlation, there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1D2DDA" w:rsidRPr="00353AEE">
        <w:fldChar w:fldCharType="begin"/>
      </w:r>
      <w:r w:rsidR="00D82E3E" w:rsidRPr="00353AEE">
        <w:instrText xml:space="preserve"> REF _Ref512929215 \h </w:instrText>
      </w:r>
      <w:r w:rsidR="001D2DDA" w:rsidRPr="00353AEE">
        <w:fldChar w:fldCharType="separate"/>
      </w:r>
      <w:r w:rsidR="00281F45" w:rsidRPr="00353AEE">
        <w:t xml:space="preserve">Fig. </w:t>
      </w:r>
      <w:r w:rsidR="00281F45" w:rsidRPr="00353AEE">
        <w:rPr>
          <w:noProof/>
        </w:rPr>
        <w:t>2</w:t>
      </w:r>
      <w:r w:rsidR="001D2DDA" w:rsidRPr="00353AEE">
        <w:fldChar w:fldCharType="end"/>
      </w:r>
      <w:r w:rsidR="00D82E3E" w:rsidRPr="00353AEE">
        <w:t xml:space="preserve"> </w:t>
      </w:r>
      <w:r w:rsidR="00F729AF" w:rsidRPr="00353AEE">
        <w:t xml:space="preserve">in </w:t>
      </w:r>
      <w:sdt>
        <w:sdtPr>
          <w:id w:val="-185601225"/>
          <w:citation/>
        </w:sdtPr>
        <w:sdtContent>
          <w:r w:rsidR="001D2DDA" w:rsidRPr="00353AEE">
            <w:fldChar w:fldCharType="begin"/>
          </w:r>
          <w:r w:rsidR="00857596" w:rsidRPr="00353AEE">
            <w:rPr>
              <w:rPrChange w:id="413" w:author="Greenich Viper" w:date="2018-05-03T14:09:00Z">
                <w:rPr>
                  <w:lang w:val="en-US"/>
                </w:rPr>
              </w:rPrChange>
            </w:rPr>
            <w:instrText xml:space="preserve">CITATION Kehl2016_ISPRS \l 1031 </w:instrText>
          </w:r>
          <w:r w:rsidR="001D2DDA" w:rsidRPr="00353AEE">
            <w:fldChar w:fldCharType="separate"/>
          </w:r>
          <w:r w:rsidR="00281F45" w:rsidRPr="00353AEE">
            <w:rPr>
              <w:noProof/>
              <w:rPrChange w:id="414" w:author="Greenich Viper" w:date="2018-05-03T14:09:00Z">
                <w:rPr>
                  <w:noProof/>
                  <w:lang w:val="en-US"/>
                </w:rPr>
              </w:rPrChange>
            </w:rPr>
            <w:t>(Kehl, et al., 2016a)</w:t>
          </w:r>
          <w:r w:rsidR="001D2DDA"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1D2DDA" w:rsidRPr="00353AEE">
            <w:fldChar w:fldCharType="begin"/>
          </w:r>
          <w:r w:rsidR="00ED3F70" w:rsidRPr="00353AEE">
            <w:rPr>
              <w:rPrChange w:id="415" w:author="Greenich Viper" w:date="2018-05-03T14:09:00Z">
                <w:rPr>
                  <w:lang w:val="en-US"/>
                </w:rPr>
              </w:rPrChange>
            </w:rPr>
            <w:instrText xml:space="preserve">CITATION Sibbing2013 \m Sattler2011 \m Rodriguez2012 \m Garcia2015 \l 1031 </w:instrText>
          </w:r>
          <w:r w:rsidR="001D2DDA" w:rsidRPr="00353AEE">
            <w:fldChar w:fldCharType="separate"/>
          </w:r>
          <w:r w:rsidR="00281F45" w:rsidRPr="00353AEE">
            <w:rPr>
              <w:noProof/>
              <w:rPrChange w:id="416" w:author="Greenich Viper" w:date="2018-05-03T14:09:00Z">
                <w:rPr>
                  <w:noProof/>
                  <w:lang w:val="en-US"/>
                </w:rPr>
              </w:rPrChange>
            </w:rPr>
            <w:t>(Sibbing, et al., 2013; Sattler, et al., 2011; Rodríguez, et al., 2012; García, et al., 2015)</w:t>
          </w:r>
          <w:r w:rsidR="001D2DDA"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Afterwards, the 3D coordinate of a 2D feature can be inferred directly from the depth map. Though </w:t>
      </w:r>
      <w:r w:rsidR="006B1C7D" w:rsidRPr="00353AEE">
        <w:rPr>
          <w:color w:val="CC00CC"/>
        </w:rPr>
        <w:t>smart</w:t>
      </w:r>
      <w:r w:rsidR="00021D47" w:rsidRPr="00353AEE">
        <w:rPr>
          <w:color w:val="CC00CC"/>
        </w:rPr>
        <w:t xml:space="preserve"> </w:t>
      </w:r>
      <w:r w:rsidR="00021D47" w:rsidRPr="00353AEE">
        <w:t>utilising graphics technology, this approach is limited by an accuracy-to-speed trade-off: low-resolution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rsidR="006B1C7D" w:rsidRPr="00353AEE" w:rsidRDefault="006B1C7D" w:rsidP="006B1C7D">
      <w:pPr>
        <w:pStyle w:val="PRec-MainText"/>
      </w:pPr>
      <w:commentRangeStart w:id="417"/>
      <w:r w:rsidRPr="00353AEE">
        <w:t>Feature</w:t>
      </w:r>
      <w:commentRangeEnd w:id="417"/>
      <w:r w:rsidRPr="00353AEE">
        <w:rPr>
          <w:rStyle w:val="Kommentarzeichen"/>
        </w:rPr>
        <w:commentReference w:id="417"/>
      </w:r>
      <w:r w:rsidRPr="00353AEE">
        <w:t xml:space="preserv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1D2DDA" w:rsidRPr="00353AEE">
            <w:fldChar w:fldCharType="begin"/>
          </w:r>
          <w:r w:rsidRPr="00353AEE">
            <w:rPr>
              <w:rPrChange w:id="418" w:author="Greenich Viper" w:date="2018-05-03T14:09:00Z">
                <w:rPr>
                  <w:lang w:val="en-US"/>
                </w:rPr>
              </w:rPrChange>
            </w:rPr>
            <w:instrText xml:space="preserve"> CITATION Gauglitz2014 \l 1031  \m Sweeney2015</w:instrText>
          </w:r>
          <w:r w:rsidR="001D2DDA" w:rsidRPr="00353AEE">
            <w:fldChar w:fldCharType="separate"/>
          </w:r>
          <w:r w:rsidR="00281F45" w:rsidRPr="00353AEE">
            <w:rPr>
              <w:noProof/>
              <w:rPrChange w:id="419" w:author="Greenich Viper" w:date="2018-05-03T14:09:00Z">
                <w:rPr>
                  <w:noProof/>
                  <w:lang w:val="en-US"/>
                </w:rPr>
              </w:rPrChange>
            </w:rPr>
            <w:t>(Gauglitz, et al., 2014; Sweeney, et al., 2015)</w:t>
          </w:r>
          <w:r w:rsidR="001D2DDA" w:rsidRPr="00353AEE">
            <w:fldChar w:fldCharType="end"/>
          </w:r>
        </w:sdtContent>
      </w:sdt>
      <w:r w:rsidRPr="00353AEE">
        <w:t xml:space="preserve"> over field geology </w:t>
      </w:r>
      <w:sdt>
        <w:sdtPr>
          <w:id w:val="1595283939"/>
          <w:citation/>
        </w:sdtPr>
        <w:sdtContent>
          <w:r w:rsidR="001D2DDA" w:rsidRPr="00353AEE">
            <w:fldChar w:fldCharType="begin"/>
          </w:r>
          <w:r w:rsidRPr="00353AEE">
            <w:rPr>
              <w:rPrChange w:id="420" w:author="Greenich Viper" w:date="2018-05-03T14:09:00Z">
                <w:rPr>
                  <w:lang w:val="en-US"/>
                </w:rPr>
              </w:rPrChange>
            </w:rPr>
            <w:instrText xml:space="preserve">CITATION Kehl2016_ISPRS \m Kehl2017_VGC \l 1031 </w:instrText>
          </w:r>
          <w:r w:rsidR="001D2DDA" w:rsidRPr="00353AEE">
            <w:fldChar w:fldCharType="separate"/>
          </w:r>
          <w:r w:rsidR="00281F45" w:rsidRPr="00353AEE">
            <w:rPr>
              <w:noProof/>
              <w:rPrChange w:id="421" w:author="Greenich Viper" w:date="2018-05-03T14:09:00Z">
                <w:rPr>
                  <w:noProof/>
                  <w:lang w:val="en-US"/>
                </w:rPr>
              </w:rPrChange>
            </w:rPr>
            <w:t>(Kehl, et al., 2016a; Kehl, et al., 2017b)</w:t>
          </w:r>
          <w:r w:rsidR="001D2DDA" w:rsidRPr="00353AEE">
            <w:fldChar w:fldCharType="end"/>
          </w:r>
        </w:sdtContent>
      </w:sdt>
      <w:r w:rsidRPr="00353AEE">
        <w:t xml:space="preserve">, to surface hydrology </w:t>
      </w:r>
      <w:sdt>
        <w:sdtPr>
          <w:id w:val="-2014827964"/>
          <w:citation/>
        </w:sdtPr>
        <w:sdtContent>
          <w:r w:rsidR="001D2DDA" w:rsidRPr="00353AEE">
            <w:fldChar w:fldCharType="begin"/>
          </w:r>
          <w:r w:rsidRPr="00353AEE">
            <w:rPr>
              <w:rPrChange w:id="422" w:author="Greenich Viper" w:date="2018-05-03T14:09:00Z">
                <w:rPr>
                  <w:lang w:val="en-US"/>
                </w:rPr>
              </w:rPrChange>
            </w:rPr>
            <w:instrText xml:space="preserve"> CITATION Kroehnert2017a \l 1031  \m Boerner2016</w:instrText>
          </w:r>
          <w:r w:rsidR="001D2DDA" w:rsidRPr="00353AEE">
            <w:fldChar w:fldCharType="separate"/>
          </w:r>
          <w:r w:rsidR="00281F45" w:rsidRPr="00353AEE">
            <w:rPr>
              <w:noProof/>
              <w:rPrChange w:id="423" w:author="Greenich Viper" w:date="2018-05-03T14:09:00Z">
                <w:rPr>
                  <w:noProof/>
                  <w:lang w:val="en-US"/>
                </w:rPr>
              </w:rPrChange>
            </w:rPr>
            <w:t>(Kröhnert &amp; Meichsner, 2017; Boerner &amp; Kröhnert, 2016)</w:t>
          </w:r>
          <w:r w:rsidR="001D2DDA" w:rsidRPr="00353AEE">
            <w:fldChar w:fldCharType="end"/>
          </w:r>
        </w:sdtContent>
      </w:sdt>
      <w:r w:rsidRPr="00353AEE">
        <w:t xml:space="preserve">. These mobile apps utilize the open-source library </w:t>
      </w:r>
      <w:r w:rsidRPr="00353AEE">
        <w:lastRenderedPageBreak/>
        <w:t>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1D2DDA" w:rsidRPr="00353AEE">
            <w:fldChar w:fldCharType="begin"/>
          </w:r>
          <w:r w:rsidRPr="00353AEE">
            <w:rPr>
              <w:rPrChange w:id="424" w:author="Greenich Viper" w:date="2018-05-03T14:09:00Z">
                <w:rPr>
                  <w:lang w:val="en-US"/>
                </w:rPr>
              </w:rPrChange>
            </w:rPr>
            <w:instrText xml:space="preserve">CITATION Kehl2017_PHOR \l 1031 </w:instrText>
          </w:r>
          <w:r w:rsidR="001D2DDA" w:rsidRPr="00353AEE">
            <w:fldChar w:fldCharType="separate"/>
          </w:r>
          <w:r w:rsidR="00281F45" w:rsidRPr="00353AEE">
            <w:rPr>
              <w:noProof/>
              <w:rPrChange w:id="425" w:author="Greenich Viper" w:date="2018-05-03T14:09:00Z">
                <w:rPr>
                  <w:noProof/>
                  <w:lang w:val="en-US"/>
                </w:rPr>
              </w:rPrChange>
            </w:rPr>
            <w:t>(Kehl, et al., 2017a)</w:t>
          </w:r>
          <w:r w:rsidR="001D2DDA" w:rsidRPr="00353AEE">
            <w:fldChar w:fldCharType="end"/>
          </w:r>
        </w:sdtContent>
      </w:sdt>
      <w:r w:rsidRPr="00353AEE">
        <w:t xml:space="preserve">. A completely alternative technique to feature-based methods is Mutual Information (MI) </w:t>
      </w:r>
      <w:sdt>
        <w:sdtPr>
          <w:id w:val="-1370529867"/>
          <w:citation/>
        </w:sdtPr>
        <w:sdtContent>
          <w:r w:rsidR="001D2DDA" w:rsidRPr="00353AEE">
            <w:fldChar w:fldCharType="begin"/>
          </w:r>
          <w:r w:rsidRPr="00353AEE">
            <w:rPr>
              <w:rPrChange w:id="426" w:author="Greenich Viper" w:date="2018-05-03T14:09:00Z">
                <w:rPr>
                  <w:lang w:val="en-US"/>
                </w:rPr>
              </w:rPrChange>
            </w:rPr>
            <w:instrText xml:space="preserve"> CITATION Viola1997 \l 1031  \m Corsini2013</w:instrText>
          </w:r>
          <w:r w:rsidR="001D2DDA" w:rsidRPr="00353AEE">
            <w:fldChar w:fldCharType="separate"/>
          </w:r>
          <w:r w:rsidR="00281F45" w:rsidRPr="00353AEE">
            <w:rPr>
              <w:noProof/>
              <w:rPrChange w:id="427" w:author="Greenich Viper" w:date="2018-05-03T14:09:00Z">
                <w:rPr>
                  <w:noProof/>
                  <w:lang w:val="en-US"/>
                </w:rPr>
              </w:rPrChange>
            </w:rPr>
            <w:t>(Viola &amp; Wells, 1997; Corsini, et al., 2013)</w:t>
          </w:r>
          <w:r w:rsidR="001D2DDA"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w:t>
      </w:r>
      <w:proofErr w:type="gramStart"/>
      <w:r w:rsidRPr="00353AEE">
        <w:t>image</w:t>
      </w:r>
      <w:proofErr w:type="gramEnd"/>
      <w:r w:rsidRPr="00353AEE">
        <w:t>.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1D2DDA" w:rsidRPr="00353AEE">
            <w:fldChar w:fldCharType="begin"/>
          </w:r>
          <w:r w:rsidRPr="00353AEE">
            <w:rPr>
              <w:rPrChange w:id="428" w:author="Greenich Viper" w:date="2018-05-03T14:09:00Z">
                <w:rPr>
                  <w:lang w:val="en-US"/>
                </w:rPr>
              </w:rPrChange>
            </w:rPr>
            <w:instrText xml:space="preserve"> CITATION Powell2006 \l 1031 </w:instrText>
          </w:r>
          <w:r w:rsidR="001D2DDA" w:rsidRPr="00353AEE">
            <w:fldChar w:fldCharType="separate"/>
          </w:r>
          <w:r w:rsidR="00281F45" w:rsidRPr="00353AEE">
            <w:rPr>
              <w:noProof/>
              <w:rPrChange w:id="429" w:author="Greenich Viper" w:date="2018-05-03T14:09:00Z">
                <w:rPr>
                  <w:noProof/>
                  <w:lang w:val="en-US"/>
                </w:rPr>
              </w:rPrChange>
            </w:rPr>
            <w:t>(Powell, 2006)</w:t>
          </w:r>
          <w:r w:rsidR="001D2DDA" w:rsidRPr="00353AEE">
            <w:fldChar w:fldCharType="end"/>
          </w:r>
        </w:sdtContent>
      </w:sdt>
      <w:r w:rsidRPr="00353AEE">
        <w:t xml:space="preserve"> used by </w:t>
      </w:r>
      <w:sdt>
        <w:sdtPr>
          <w:id w:val="-1251649260"/>
          <w:citation/>
        </w:sdtPr>
        <w:sdtContent>
          <w:r w:rsidR="001D2DDA" w:rsidRPr="00353AEE">
            <w:fldChar w:fldCharType="begin"/>
          </w:r>
          <w:r w:rsidRPr="00353AEE">
            <w:rPr>
              <w:rPrChange w:id="430" w:author="Greenich Viper" w:date="2018-05-03T14:09:00Z">
                <w:rPr>
                  <w:lang w:val="en-US"/>
                </w:rPr>
              </w:rPrChange>
            </w:rPr>
            <w:instrText xml:space="preserve"> CITATION Corsini2013 \l 1031 </w:instrText>
          </w:r>
          <w:r w:rsidR="001D2DDA" w:rsidRPr="00353AEE">
            <w:fldChar w:fldCharType="separate"/>
          </w:r>
          <w:r w:rsidR="00281F45" w:rsidRPr="00353AEE">
            <w:rPr>
              <w:noProof/>
              <w:rPrChange w:id="431" w:author="Greenich Viper" w:date="2018-05-03T14:09:00Z">
                <w:rPr>
                  <w:noProof/>
                  <w:lang w:val="en-US"/>
                </w:rPr>
              </w:rPrChange>
            </w:rPr>
            <w:t>(Corsini, et al., 2013)</w:t>
          </w:r>
          <w:r w:rsidR="001D2DDA" w:rsidRPr="00353AEE">
            <w:fldChar w:fldCharType="end"/>
          </w:r>
        </w:sdtContent>
      </w:sdt>
      <w:r w:rsidRPr="00353AEE">
        <w:t>. None of the advanced solvers is available in modern- and mobile-device programming languages, thus the use of MI on mobile platforms is currently prohibited.</w:t>
      </w:r>
    </w:p>
    <w:p w:rsidR="00021D47" w:rsidRPr="00353AEE" w:rsidRDefault="00021D47" w:rsidP="005F3046">
      <w:pPr>
        <w:pStyle w:val="PRec-MainText"/>
      </w:pPr>
      <w:commentRangeStart w:id="432"/>
      <w:r w:rsidRPr="00353AEE">
        <w:t xml:space="preserve">When </w:t>
      </w:r>
      <w:commentRangeEnd w:id="432"/>
      <w:r w:rsidR="006B1C7D" w:rsidRPr="00353AEE">
        <w:rPr>
          <w:rStyle w:val="Kommentarzeichen"/>
        </w:rPr>
        <w:commentReference w:id="432"/>
      </w:r>
      <w:r w:rsidRPr="00353AEE">
        <w:t>2D-3D point pairs are established, the coordinates are normalized and put into a least-squares optimization system, where the target is to determine the exterior camera parameters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m:t>
        </m:r>
      </m:oMath>
      <w:r w:rsidR="00566A3E" w:rsidRPr="00353AEE">
        <w:t>) from the 2D</w:t>
      </w:r>
      <w:r w:rsidRPr="00353AEE">
        <w:t xml:space="preserve">-3D point-based equation system. </w:t>
      </w:r>
      <w:r w:rsidR="00566A3E" w:rsidRPr="00353AEE">
        <w:rPr>
          <w:color w:val="CC00CC"/>
        </w:rPr>
        <w:t xml:space="preserve">Each time the camera of a mobile device is started, it has </w:t>
      </w:r>
      <w:r w:rsidR="00D157DA" w:rsidRPr="00353AEE">
        <w:rPr>
          <w:color w:val="CC00CC"/>
        </w:rPr>
        <w:t>to be re-initialised. Furthermore, the more sensors are activate</w:t>
      </w:r>
      <w:del w:id="433" w:author="Greenich Viper" w:date="2018-05-03T15:46:00Z">
        <w:r w:rsidR="00D157DA" w:rsidRPr="00353AEE" w:rsidDel="00FD701C">
          <w:rPr>
            <w:color w:val="CC00CC"/>
          </w:rPr>
          <w:delText>d</w:delText>
        </w:r>
      </w:del>
      <w:r w:rsidR="00D157DA" w:rsidRPr="00353AEE">
        <w:rPr>
          <w:color w:val="CC00CC"/>
        </w:rPr>
        <w:t xml:space="preserve">, the device heats up rapidly affecting the in-built components. </w:t>
      </w:r>
      <w:r w:rsidR="006B1C7D" w:rsidRPr="00353AEE">
        <w:rPr>
          <w:color w:val="CC00CC"/>
        </w:rPr>
        <w:t>Consequently</w:t>
      </w:r>
      <w:r w:rsidR="00D157DA" w:rsidRPr="00353AEE">
        <w:rPr>
          <w:color w:val="CC00CC"/>
        </w:rPr>
        <w:t xml:space="preserve">, the stability of inbuilt </w:t>
      </w:r>
      <w:proofErr w:type="spellStart"/>
      <w:r w:rsidR="00D157DA" w:rsidRPr="00353AEE">
        <w:rPr>
          <w:color w:val="CC00CC"/>
        </w:rPr>
        <w:t>smartphone</w:t>
      </w:r>
      <w:proofErr w:type="spellEnd"/>
      <w:r w:rsidR="00D157DA" w:rsidRPr="00353AEE">
        <w:rPr>
          <w:color w:val="CC00CC"/>
        </w:rPr>
        <w:t xml:space="preserve"> cameras is highly critical and thus their calibration</w:t>
      </w:r>
      <w:r w:rsidR="00F729AF" w:rsidRPr="00353AEE">
        <w:rPr>
          <w:color w:val="CC00CC"/>
        </w:rPr>
        <w:t xml:space="preserve"> </w:t>
      </w:r>
      <w:sdt>
        <w:sdtPr>
          <w:rPr>
            <w:color w:val="CC00CC"/>
          </w:rPr>
          <w:id w:val="-1741556738"/>
          <w:citation/>
        </w:sdtPr>
        <w:sdtContent>
          <w:r w:rsidR="001D2DDA" w:rsidRPr="00353AEE">
            <w:rPr>
              <w:color w:val="CC00CC"/>
            </w:rPr>
            <w:fldChar w:fldCharType="begin"/>
          </w:r>
          <w:r w:rsidR="00F729AF" w:rsidRPr="00353AEE">
            <w:rPr>
              <w:color w:val="CC00CC"/>
              <w:rPrChange w:id="434" w:author="Greenich Viper" w:date="2018-05-03T14:09:00Z">
                <w:rPr>
                  <w:color w:val="CC00CC"/>
                  <w:lang w:val="en-US"/>
                </w:rPr>
              </w:rPrChange>
            </w:rPr>
            <w:instrText xml:space="preserve"> CITATION Kroehnert2017b \l 1031 </w:instrText>
          </w:r>
          <w:r w:rsidR="001D2DDA" w:rsidRPr="00353AEE">
            <w:rPr>
              <w:color w:val="CC00CC"/>
            </w:rPr>
            <w:fldChar w:fldCharType="separate"/>
          </w:r>
          <w:r w:rsidR="00281F45" w:rsidRPr="00353AEE">
            <w:rPr>
              <w:noProof/>
              <w:color w:val="CC00CC"/>
              <w:rPrChange w:id="435" w:author="Greenich Viper" w:date="2018-05-03T14:09:00Z">
                <w:rPr>
                  <w:noProof/>
                  <w:color w:val="CC00CC"/>
                  <w:lang w:val="en-US"/>
                </w:rPr>
              </w:rPrChange>
            </w:rPr>
            <w:t>(Kröhnert, et al., 2017)</w:t>
          </w:r>
          <w:r w:rsidR="001D2DDA" w:rsidRPr="00353AEE">
            <w:rPr>
              <w:color w:val="CC00CC"/>
            </w:rPr>
            <w:fldChar w:fldCharType="end"/>
          </w:r>
        </w:sdtContent>
      </w:sdt>
      <w:r w:rsidR="00D157DA" w:rsidRPr="00353AEE">
        <w:rPr>
          <w:color w:val="CC00CC"/>
        </w:rPr>
        <w:t xml:space="preserve">. </w:t>
      </w:r>
      <w:ins w:id="436" w:author="Greenich Viper" w:date="2018-05-03T15:46:00Z">
        <w:r w:rsidR="00FD701C">
          <w:rPr>
            <w:color w:val="CC00CC"/>
          </w:rPr>
          <w:t xml:space="preserve">If </w:t>
        </w:r>
      </w:ins>
      <w:del w:id="437" w:author="Greenich Viper" w:date="2018-05-03T15:47:00Z">
        <w:r w:rsidR="00D157DA" w:rsidRPr="00353AEE" w:rsidDel="00FD701C">
          <w:rPr>
            <w:color w:val="CC00CC"/>
          </w:rPr>
          <w:delText>Having enough,</w:delText>
        </w:r>
      </w:del>
      <w:ins w:id="438" w:author="Greenich Viper" w:date="2018-05-03T15:47:00Z">
        <w:r w:rsidR="00FD701C">
          <w:rPr>
            <w:color w:val="CC00CC"/>
          </w:rPr>
          <w:t>enough</w:t>
        </w:r>
      </w:ins>
      <w:r w:rsidR="00D157DA" w:rsidRPr="00353AEE">
        <w:rPr>
          <w:color w:val="CC00CC"/>
        </w:rPr>
        <w:t xml:space="preserve"> well-distributed 2D-3D point pairs</w:t>
      </w:r>
      <w:ins w:id="439" w:author="Greenich Viper" w:date="2018-05-03T15:47:00Z">
        <w:r w:rsidR="00FD701C">
          <w:rPr>
            <w:color w:val="CC00CC"/>
          </w:rPr>
          <w:t xml:space="preserve"> are provided</w:t>
        </w:r>
      </w:ins>
      <w:r w:rsidR="00D157DA" w:rsidRPr="00353AEE">
        <w:rPr>
          <w:color w:val="CC00CC"/>
        </w:rPr>
        <w:t xml:space="preserve">, the intrinsic parameters </w:t>
      </w:r>
      <m:oMath>
        <m:d>
          <m:dPr>
            <m:ctrlPr>
              <w:rPr>
                <w:rFonts w:ascii="Cambria Math" w:hAnsi="Cambria Math"/>
                <w:color w:val="CC00CC"/>
              </w:rPr>
            </m:ctrlPr>
          </m:dPr>
          <m:e>
            <m:r>
              <m:rPr>
                <m:sty m:val="p"/>
              </m:rPr>
              <w:rPr>
                <w:rFonts w:ascii="Cambria Math" w:hAnsi="Cambria Math"/>
                <w:color w:val="CC00CC"/>
              </w:rPr>
              <m:t xml:space="preserve">f,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x</m:t>
                </m:r>
              </m:sub>
            </m:sSub>
            <m:r>
              <m:rPr>
                <m:sty m:val="p"/>
              </m:rPr>
              <w:rPr>
                <w:rFonts w:ascii="Cambria Math" w:hAnsi="Cambria Math"/>
                <w:color w:val="CC00CC"/>
              </w:rPr>
              <m:t xml:space="preserve">,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y</m:t>
                </m:r>
              </m:sub>
            </m:sSub>
          </m:e>
        </m:d>
      </m:oMath>
      <w:r w:rsidR="00D157DA" w:rsidRPr="00353AEE">
        <w:rPr>
          <w:color w:val="CC00CC"/>
        </w:rPr>
        <w:t xml:space="preserve"> and lens distortion can be refined, too.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1D2DDA" w:rsidRPr="00353AEE">
            <w:fldChar w:fldCharType="begin"/>
          </w:r>
          <w:r w:rsidR="00ED3F70" w:rsidRPr="00353AEE">
            <w:rPr>
              <w:rPrChange w:id="440" w:author="Greenich Viper" w:date="2018-05-03T14:09:00Z">
                <w:rPr>
                  <w:lang w:val="en-US"/>
                </w:rPr>
              </w:rPrChange>
            </w:rPr>
            <w:instrText xml:space="preserve"> CITATION Torr2000 \l 1031 </w:instrText>
          </w:r>
          <w:r w:rsidR="001D2DDA" w:rsidRPr="00353AEE">
            <w:fldChar w:fldCharType="separate"/>
          </w:r>
          <w:r w:rsidR="00281F45" w:rsidRPr="00353AEE">
            <w:rPr>
              <w:noProof/>
              <w:rPrChange w:id="441" w:author="Greenich Viper" w:date="2018-05-03T14:09:00Z">
                <w:rPr>
                  <w:noProof/>
                  <w:lang w:val="en-US"/>
                </w:rPr>
              </w:rPrChange>
            </w:rPr>
            <w:t>(Torr &amp; Zisserman, 2000)</w:t>
          </w:r>
          <w:r w:rsidR="001D2DDA" w:rsidRPr="00353AEE">
            <w:fldChar w:fldCharType="end"/>
          </w:r>
        </w:sdtContent>
      </w:sdt>
      <w:r w:rsidRPr="00353AEE">
        <w:t xml:space="preserve">. The whole process can easily be executed on mobile devices </w:t>
      </w:r>
      <w:sdt>
        <w:sdtPr>
          <w:id w:val="-11306962"/>
          <w:citation/>
        </w:sdtPr>
        <w:sdtContent>
          <w:r w:rsidR="001D2DDA" w:rsidRPr="00353AEE">
            <w:fldChar w:fldCharType="begin"/>
          </w:r>
          <w:r w:rsidR="00857596" w:rsidRPr="00353AEE">
            <w:rPr>
              <w:rPrChange w:id="442" w:author="Greenich Viper" w:date="2018-05-03T14:09:00Z">
                <w:rPr>
                  <w:lang w:val="en-US"/>
                </w:rPr>
              </w:rPrChange>
            </w:rPr>
            <w:instrText xml:space="preserve">CITATION Kehl2016_ISPRS \l 1031 </w:instrText>
          </w:r>
          <w:r w:rsidR="001D2DDA" w:rsidRPr="00353AEE">
            <w:fldChar w:fldCharType="separate"/>
          </w:r>
          <w:r w:rsidR="00281F45" w:rsidRPr="00353AEE">
            <w:rPr>
              <w:noProof/>
              <w:rPrChange w:id="443" w:author="Greenich Viper" w:date="2018-05-03T14:09:00Z">
                <w:rPr>
                  <w:noProof/>
                  <w:lang w:val="en-US"/>
                </w:rPr>
              </w:rPrChange>
            </w:rPr>
            <w:t>(Kehl, et al., 2016a)</w:t>
          </w:r>
          <w:r w:rsidR="001D2DDA"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1D2DDA" w:rsidRPr="00353AEE">
            <w:fldChar w:fldCharType="begin"/>
          </w:r>
          <w:r w:rsidR="00F729AF" w:rsidRPr="00353AEE">
            <w:rPr>
              <w:rPrChange w:id="444" w:author="Greenich Viper" w:date="2018-05-03T14:09:00Z">
                <w:rPr>
                  <w:lang w:val="en-US"/>
                </w:rPr>
              </w:rPrChange>
            </w:rPr>
            <w:instrText xml:space="preserve"> CITATION Sánchez2017 \l 1031 </w:instrText>
          </w:r>
          <w:r w:rsidR="001D2DDA" w:rsidRPr="00353AEE">
            <w:fldChar w:fldCharType="separate"/>
          </w:r>
          <w:r w:rsidR="00281F45" w:rsidRPr="00353AEE">
            <w:rPr>
              <w:noProof/>
              <w:rPrChange w:id="445" w:author="Greenich Viper" w:date="2018-05-03T14:09:00Z">
                <w:rPr>
                  <w:noProof/>
                  <w:lang w:val="en-US"/>
                </w:rPr>
              </w:rPrChange>
            </w:rPr>
            <w:t>(Sánchez-García, et al., 2017)</w:t>
          </w:r>
          <w:r w:rsidR="001D2DDA" w:rsidRPr="00353AEE">
            <w:fldChar w:fldCharType="end"/>
          </w:r>
        </w:sdtContent>
      </w:sdt>
      <w:r w:rsidR="00D86F78" w:rsidRPr="00353AEE">
        <w:t xml:space="preserve"> </w:t>
      </w:r>
      <w:r w:rsidRPr="00353AEE">
        <w:t xml:space="preserve">straight-edge enforcement or object outlines). </w:t>
      </w:r>
    </w:p>
    <w:p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w:t>
      </w:r>
      <w:proofErr w:type="spellStart"/>
      <w:r w:rsidRPr="00353AEE">
        <w:rPr>
          <w:rStyle w:val="PRec-MainTextZchn"/>
          <w:rFonts w:eastAsia="SimSun"/>
        </w:rPr>
        <w:t>smartphones</w:t>
      </w:r>
      <w:proofErr w:type="spellEnd"/>
      <w:r w:rsidRPr="00353AEE">
        <w:rPr>
          <w:rStyle w:val="PRec-MainTextZchn"/>
          <w:rFonts w:eastAsia="SimSun"/>
        </w:rPr>
        <w:t xml:space="preserve">? </w:t>
      </w:r>
      <w:proofErr w:type="spellStart"/>
      <w:r w:rsidRPr="00353AEE">
        <w:rPr>
          <w:rStyle w:val="PRec-MainTextZchn"/>
          <w:rFonts w:eastAsia="SimSun"/>
        </w:rPr>
        <w:t>Smartphones</w:t>
      </w:r>
      <w:proofErr w:type="spellEnd"/>
      <w:r w:rsidRPr="00353AEE">
        <w:rPr>
          <w:rStyle w:val="PRec-MainTextZchn"/>
          <w:rFonts w:eastAsia="SimSun"/>
        </w:rPr>
        <w:t xml:space="preserve">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Fonts w:eastAsia="SimSun"/>
        </w:rPr>
        <w:t>smartphones</w:t>
      </w:r>
      <w:proofErr w:type="spellEnd"/>
      <w:r w:rsidRPr="00353AEE">
        <w:rPr>
          <w:rStyle w:val="PRec-MainTextZchn"/>
          <w:rFonts w:eastAsia="SimSun"/>
        </w:rPr>
        <w:t>' positioning quality in relation to 3D annotation.</w:t>
      </w:r>
    </w:p>
    <w:p w:rsidR="00F830A5" w:rsidRPr="00353AEE" w:rsidRDefault="00F25A90" w:rsidP="005F3046">
      <w:pPr>
        <w:pStyle w:val="PRec-Heading2"/>
        <w:rPr>
          <w:rFonts w:eastAsia="SimSun"/>
          <w:lang w:eastAsia="en-GB"/>
        </w:rPr>
      </w:pPr>
      <w:r w:rsidRPr="00353AEE">
        <w:rPr>
          <w:rFonts w:eastAsia="SimSun"/>
          <w:lang w:eastAsia="en-GB"/>
        </w:rPr>
        <w:lastRenderedPageBreak/>
        <w:t xml:space="preserve">4.1 </w:t>
      </w:r>
      <w:r w:rsidR="00F830A5" w:rsidRPr="00353AEE">
        <w:rPr>
          <w:rFonts w:eastAsia="SimSun"/>
          <w:lang w:eastAsia="en-GB"/>
        </w:rPr>
        <w:t>Localisation</w:t>
      </w:r>
    </w:p>
    <w:p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 xml:space="preserve">One of the most important factors behind this may lie in the distribution of </w:t>
      </w:r>
      <w:proofErr w:type="spellStart"/>
      <w:r w:rsidRPr="00353AEE">
        <w:rPr>
          <w:rFonts w:eastAsia="SimSun"/>
          <w:lang w:eastAsia="en-GB"/>
        </w:rPr>
        <w:t>smartphones</w:t>
      </w:r>
      <w:proofErr w:type="spellEnd"/>
      <w:r w:rsidRPr="00353AEE">
        <w:rPr>
          <w:rFonts w:eastAsia="SimSun"/>
          <w:lang w:eastAsia="en-GB"/>
        </w:rPr>
        <w:t xml:space="preserve"> with inbuilt positioning systems, providing quite interesting alternatives to former navigation systems.</w:t>
      </w:r>
    </w:p>
    <w:p w:rsidR="00F830A5" w:rsidRPr="00353AEE" w:rsidRDefault="00F830A5" w:rsidP="005F3046">
      <w:pPr>
        <w:pStyle w:val="PRec-MainText"/>
        <w:rPr>
          <w:rFonts w:eastAsia="SimSun"/>
          <w:lang w:eastAsia="en-GB"/>
        </w:rPr>
      </w:pPr>
      <w:r w:rsidRPr="00353AEE">
        <w:rPr>
          <w:rFonts w:eastAsia="SimSun"/>
          <w:lang w:eastAsia="en-GB"/>
        </w:rPr>
        <w:t xml:space="preserve">For this, most of today's </w:t>
      </w:r>
      <w:proofErr w:type="spellStart"/>
      <w:r w:rsidRPr="00353AEE">
        <w:rPr>
          <w:rFonts w:eastAsia="SimSun"/>
          <w:lang w:eastAsia="en-GB"/>
        </w:rPr>
        <w:t>smartphones</w:t>
      </w:r>
      <w:proofErr w:type="spellEnd"/>
      <w:r w:rsidRPr="00353AEE">
        <w:rPr>
          <w:rFonts w:eastAsia="SimSun"/>
          <w:lang w:eastAsia="en-GB"/>
        </w:rPr>
        <w:t xml:space="preserve">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receive data from American GPS, Russian GLONASS and increasingly European GALILEO as well as Chinese BAIDOU. Even within the geosciences, </w:t>
      </w:r>
      <w:proofErr w:type="spellStart"/>
      <w:r w:rsidRPr="00353AEE">
        <w:rPr>
          <w:rFonts w:eastAsia="SimSun"/>
          <w:lang w:eastAsia="en-GB"/>
        </w:rPr>
        <w:t>smartphones</w:t>
      </w:r>
      <w:proofErr w:type="spellEnd"/>
      <w:r w:rsidRPr="00353AEE">
        <w:rPr>
          <w:rFonts w:eastAsia="SimSun"/>
          <w:lang w:eastAsia="en-GB"/>
        </w:rPr>
        <w:t xml:space="preserve"> gain more and more popularity e.g. for mobile mapping </w:t>
      </w:r>
      <w:sdt>
        <w:sdtPr>
          <w:rPr>
            <w:rFonts w:eastAsia="SimSun"/>
            <w:lang w:eastAsia="en-GB"/>
          </w:rPr>
          <w:id w:val="1284686122"/>
          <w:citation/>
        </w:sdtPr>
        <w:sdtContent>
          <w:r w:rsidR="001D2DDA" w:rsidRPr="00353AEE">
            <w:rPr>
              <w:rFonts w:eastAsia="SimSun"/>
              <w:lang w:eastAsia="en-GB"/>
            </w:rPr>
            <w:fldChar w:fldCharType="begin"/>
          </w:r>
          <w:r w:rsidR="00ED3F70" w:rsidRPr="00353AEE">
            <w:rPr>
              <w:rFonts w:eastAsia="SimSun"/>
              <w:lang w:eastAsia="en-GB"/>
              <w:rPrChange w:id="446" w:author="Greenich Viper" w:date="2018-05-03T14:09:00Z">
                <w:rPr>
                  <w:rFonts w:eastAsia="SimSun"/>
                  <w:lang w:val="en-US" w:eastAsia="en-GB"/>
                </w:rPr>
              </w:rPrChange>
            </w:rPr>
            <w:instrText xml:space="preserve"> CITATION Westhead2011 \l 1031  \m Masiero2016</w:instrText>
          </w:r>
          <w:r w:rsidR="001D2DDA" w:rsidRPr="00353AEE">
            <w:rPr>
              <w:rFonts w:eastAsia="SimSun"/>
              <w:lang w:eastAsia="en-GB"/>
            </w:rPr>
            <w:fldChar w:fldCharType="separate"/>
          </w:r>
          <w:r w:rsidR="00281F45" w:rsidRPr="00353AEE">
            <w:rPr>
              <w:rFonts w:eastAsia="SimSun"/>
              <w:noProof/>
              <w:lang w:eastAsia="en-GB"/>
              <w:rPrChange w:id="447" w:author="Greenich Viper" w:date="2018-05-03T14:09:00Z">
                <w:rPr>
                  <w:rFonts w:eastAsia="SimSun"/>
                  <w:noProof/>
                  <w:lang w:val="en-US" w:eastAsia="en-GB"/>
                </w:rPr>
              </w:rPrChange>
            </w:rPr>
            <w:t>(Westhead, et al., 2013; Masiero, et al., 2016)</w:t>
          </w:r>
          <w:r w:rsidR="001D2DDA"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1D2DDA" w:rsidRPr="00353AEE">
            <w:rPr>
              <w:rFonts w:eastAsia="SimSun"/>
              <w:lang w:eastAsia="en-GB"/>
            </w:rPr>
            <w:fldChar w:fldCharType="begin"/>
          </w:r>
          <w:r w:rsidR="000130C0" w:rsidRPr="00353AEE">
            <w:rPr>
              <w:rFonts w:eastAsia="SimSun"/>
              <w:lang w:eastAsia="en-GB"/>
              <w:rPrChange w:id="448" w:author="Greenich Viper" w:date="2018-05-03T14:09:00Z">
                <w:rPr>
                  <w:rFonts w:eastAsia="SimSun"/>
                  <w:lang w:val="en-US" w:eastAsia="en-GB"/>
                </w:rPr>
              </w:rPrChange>
            </w:rPr>
            <w:instrText xml:space="preserve">CITATION Muratov2016 \m Ishihara2017 \l 1031 </w:instrText>
          </w:r>
          <w:r w:rsidR="001D2DDA" w:rsidRPr="00353AEE">
            <w:rPr>
              <w:rFonts w:eastAsia="SimSun"/>
              <w:lang w:eastAsia="en-GB"/>
            </w:rPr>
            <w:fldChar w:fldCharType="separate"/>
          </w:r>
          <w:r w:rsidR="00281F45" w:rsidRPr="00353AEE">
            <w:rPr>
              <w:rFonts w:eastAsia="SimSun"/>
              <w:noProof/>
              <w:lang w:eastAsia="en-GB"/>
              <w:rPrChange w:id="449" w:author="Greenich Viper" w:date="2018-05-03T14:09:00Z">
                <w:rPr>
                  <w:rFonts w:eastAsia="SimSun"/>
                  <w:noProof/>
                  <w:lang w:val="en-US" w:eastAsia="en-GB"/>
                </w:rPr>
              </w:rPrChange>
            </w:rPr>
            <w:t>(Muratov, et al., 2016; Ishihara, et al., 2017)</w:t>
          </w:r>
          <w:r w:rsidR="001D2DDA" w:rsidRPr="00353AEE">
            <w:rPr>
              <w:rFonts w:eastAsia="SimSun"/>
              <w:lang w:eastAsia="en-GB"/>
            </w:rPr>
            <w:fldChar w:fldCharType="end"/>
          </w:r>
        </w:sdtContent>
      </w:sdt>
      <w:r w:rsidRPr="00353AEE">
        <w:rPr>
          <w:rFonts w:eastAsia="SimSun"/>
          <w:lang w:eastAsia="en-GB"/>
        </w:rPr>
        <w:t xml:space="preserve">. </w:t>
      </w:r>
    </w:p>
    <w:p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w:t>
      </w:r>
      <w:proofErr w:type="spellStart"/>
      <w:r w:rsidRPr="00353AEE">
        <w:rPr>
          <w:rFonts w:eastAsia="SimSun"/>
          <w:lang w:eastAsia="en-GB"/>
        </w:rPr>
        <w:t>smartphone</w:t>
      </w:r>
      <w:proofErr w:type="spellEnd"/>
      <w:r w:rsidRPr="00353AEE">
        <w:rPr>
          <w:rFonts w:eastAsia="SimSun"/>
          <w:lang w:eastAsia="en-GB"/>
        </w:rPr>
        <w:t xml:space="preserve"> localisation strategies whereby we want to focus on outdoor use cases based on </w:t>
      </w:r>
      <w:del w:id="450" w:author="ms699852" w:date="2018-05-03T12:15:00Z">
        <w:r w:rsidRPr="00353AEE" w:rsidDel="0037617F">
          <w:rPr>
            <w:rFonts w:eastAsia="SimSun"/>
            <w:lang w:eastAsia="en-GB"/>
          </w:rPr>
          <w:delText>GNSS</w:delText>
        </w:r>
        <w:r w:rsidR="00D82E3E" w:rsidRPr="00353AEE" w:rsidDel="0037617F">
          <w:rPr>
            <w:rFonts w:eastAsia="SimSun"/>
            <w:lang w:eastAsia="en-GB"/>
          </w:rPr>
          <w:delText>s</w:delText>
        </w:r>
      </w:del>
      <w:ins w:id="451" w:author="ms699852" w:date="2018-05-03T12:16:00Z">
        <w:r w:rsidR="0037617F" w:rsidRPr="00353AEE">
          <w:rPr>
            <w:rFonts w:eastAsia="SimSun"/>
            <w:lang w:eastAsia="en-GB"/>
          </w:rPr>
          <w:t>Global Navigation Satellite Systems (GNSSs)</w:t>
        </w:r>
      </w:ins>
      <w:r w:rsidRPr="00353AEE">
        <w:rPr>
          <w:rFonts w:eastAsia="SimSun"/>
          <w:lang w:eastAsia="en-GB"/>
        </w:rPr>
        <w:t xml:space="preserve">. </w:t>
      </w:r>
      <w:sdt>
        <w:sdtPr>
          <w:rPr>
            <w:rFonts w:eastAsia="SimSun"/>
            <w:lang w:eastAsia="en-GB"/>
          </w:rPr>
          <w:id w:val="2123570030"/>
          <w:citation/>
        </w:sdtPr>
        <w:sdtContent>
          <w:r w:rsidR="001D2DDA" w:rsidRPr="00353AEE">
            <w:rPr>
              <w:rFonts w:eastAsia="SimSun"/>
              <w:lang w:eastAsia="en-GB"/>
            </w:rPr>
            <w:fldChar w:fldCharType="begin"/>
          </w:r>
          <w:r w:rsidR="00ED3F70" w:rsidRPr="00353AEE">
            <w:rPr>
              <w:rFonts w:eastAsia="SimSun"/>
              <w:lang w:eastAsia="en-GB"/>
              <w:rPrChange w:id="452" w:author="Greenich Viper" w:date="2018-05-03T14:09:00Z">
                <w:rPr>
                  <w:rFonts w:eastAsia="SimSun"/>
                  <w:lang w:val="en-US" w:eastAsia="en-GB"/>
                </w:rPr>
              </w:rPrChange>
            </w:rPr>
            <w:instrText xml:space="preserve"> CITATION Blum2013 \l 1031 </w:instrText>
          </w:r>
          <w:r w:rsidR="001D2DDA" w:rsidRPr="00353AEE">
            <w:rPr>
              <w:rFonts w:eastAsia="SimSun"/>
              <w:lang w:eastAsia="en-GB"/>
            </w:rPr>
            <w:fldChar w:fldCharType="separate"/>
          </w:r>
          <w:r w:rsidR="00281F45" w:rsidRPr="00353AEE">
            <w:rPr>
              <w:rFonts w:eastAsia="SimSun"/>
              <w:noProof/>
              <w:lang w:eastAsia="en-GB"/>
              <w:rPrChange w:id="453" w:author="Greenich Viper" w:date="2018-05-03T14:09:00Z">
                <w:rPr>
                  <w:rFonts w:eastAsia="SimSun"/>
                  <w:noProof/>
                  <w:lang w:val="en-US" w:eastAsia="en-GB"/>
                </w:rPr>
              </w:rPrChange>
            </w:rPr>
            <w:t>(Blum, et al., 2013)</w:t>
          </w:r>
          <w:r w:rsidR="001D2DDA" w:rsidRPr="00353AEE">
            <w:rPr>
              <w:rFonts w:eastAsia="SimSun"/>
              <w:lang w:eastAsia="en-GB"/>
            </w:rPr>
            <w:fldChar w:fldCharType="end"/>
          </w:r>
        </w:sdtContent>
      </w:sdt>
      <w:r w:rsidRPr="00353AEE">
        <w:rPr>
          <w:rFonts w:eastAsia="SimSun"/>
          <w:lang w:eastAsia="en-GB"/>
        </w:rPr>
        <w:t xml:space="preserve"> </w:t>
      </w:r>
      <w:proofErr w:type="gramStart"/>
      <w:r w:rsidRPr="00353AEE">
        <w:rPr>
          <w:rFonts w:eastAsia="SimSun"/>
          <w:lang w:eastAsia="en-GB"/>
        </w:rPr>
        <w:t>observe</w:t>
      </w:r>
      <w:proofErr w:type="gramEnd"/>
      <w:r w:rsidRPr="00353AEE">
        <w:rPr>
          <w:rFonts w:eastAsia="SimSun"/>
          <w:lang w:eastAsia="en-GB"/>
        </w:rPr>
        <w:t xml:space="preserve"> the positioning for Android </w:t>
      </w:r>
      <w:proofErr w:type="spellStart"/>
      <w:r w:rsidRPr="00353AEE">
        <w:rPr>
          <w:rFonts w:eastAsia="SimSun"/>
          <w:lang w:eastAsia="en-GB"/>
        </w:rPr>
        <w:t>smartphone</w:t>
      </w:r>
      <w:proofErr w:type="spellEnd"/>
      <w:r w:rsidRPr="00353AEE">
        <w:rPr>
          <w:rFonts w:eastAsia="SimSun"/>
          <w:lang w:eastAsia="en-GB"/>
        </w:rPr>
        <w:t xml:space="preserv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1D2DDA" w:rsidRPr="00353AEE">
            <w:rPr>
              <w:rFonts w:eastAsia="SimSun"/>
              <w:lang w:eastAsia="en-GB"/>
            </w:rPr>
            <w:fldChar w:fldCharType="begin"/>
          </w:r>
          <w:r w:rsidR="00ED3F70" w:rsidRPr="00353AEE">
            <w:rPr>
              <w:rFonts w:eastAsia="SimSun"/>
              <w:lang w:eastAsia="en-GB"/>
              <w:rPrChange w:id="454" w:author="Greenich Viper" w:date="2018-05-03T14:09:00Z">
                <w:rPr>
                  <w:rFonts w:eastAsia="SimSun"/>
                  <w:lang w:val="en-US" w:eastAsia="en-GB"/>
                </w:rPr>
              </w:rPrChange>
            </w:rPr>
            <w:instrText xml:space="preserve"> CITATION Fritsch2011 \l 1031 </w:instrText>
          </w:r>
          <w:r w:rsidR="001D2DDA" w:rsidRPr="00353AEE">
            <w:rPr>
              <w:rFonts w:eastAsia="SimSun"/>
              <w:lang w:eastAsia="en-GB"/>
            </w:rPr>
            <w:fldChar w:fldCharType="separate"/>
          </w:r>
          <w:r w:rsidR="00281F45" w:rsidRPr="00353AEE">
            <w:rPr>
              <w:rFonts w:eastAsia="SimSun"/>
              <w:noProof/>
              <w:lang w:eastAsia="en-GB"/>
              <w:rPrChange w:id="455" w:author="Greenich Viper" w:date="2018-05-03T14:09:00Z">
                <w:rPr>
                  <w:rFonts w:eastAsia="SimSun"/>
                  <w:noProof/>
                  <w:lang w:val="en-US" w:eastAsia="en-GB"/>
                </w:rPr>
              </w:rPrChange>
            </w:rPr>
            <w:t>(Fritsch, et al., 2011)</w:t>
          </w:r>
          <w:r w:rsidR="001D2DDA"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w:t>
      </w:r>
      <w:proofErr w:type="spellStart"/>
      <w:r w:rsidRPr="00353AEE">
        <w:rPr>
          <w:rFonts w:eastAsia="SimSun"/>
          <w:lang w:eastAsia="en-GB"/>
        </w:rPr>
        <w:t>smartphone</w:t>
      </w:r>
      <w:proofErr w:type="spellEnd"/>
      <w:r w:rsidRPr="00353AEE">
        <w:rPr>
          <w:rFonts w:eastAsia="SimSun"/>
          <w:lang w:eastAsia="en-GB"/>
        </w:rPr>
        <w:t xml:space="preserve"> HTC Hero of 15-25 m valid in 95 % of cases which was also estimated by </w:t>
      </w:r>
      <w:sdt>
        <w:sdtPr>
          <w:rPr>
            <w:rFonts w:eastAsia="SimSun"/>
            <w:lang w:eastAsia="en-GB"/>
          </w:rPr>
          <w:id w:val="-771083842"/>
          <w:citation/>
        </w:sdtPr>
        <w:sdtContent>
          <w:r w:rsidR="001D2DDA" w:rsidRPr="00353AEE">
            <w:rPr>
              <w:rFonts w:eastAsia="SimSun"/>
              <w:lang w:eastAsia="en-GB"/>
            </w:rPr>
            <w:fldChar w:fldCharType="begin"/>
          </w:r>
          <w:r w:rsidR="00ED3F70" w:rsidRPr="00353AEE">
            <w:rPr>
              <w:rFonts w:eastAsia="SimSun"/>
              <w:lang w:eastAsia="en-GB"/>
              <w:rPrChange w:id="456" w:author="Greenich Viper" w:date="2018-05-03T14:09:00Z">
                <w:rPr>
                  <w:rFonts w:eastAsia="SimSun"/>
                  <w:lang w:val="en-US" w:eastAsia="en-GB"/>
                </w:rPr>
              </w:rPrChange>
            </w:rPr>
            <w:instrText xml:space="preserve"> CITATION Zhu2013 \l 1031 </w:instrText>
          </w:r>
          <w:r w:rsidR="001D2DDA" w:rsidRPr="00353AEE">
            <w:rPr>
              <w:rFonts w:eastAsia="SimSun"/>
              <w:lang w:eastAsia="en-GB"/>
            </w:rPr>
            <w:fldChar w:fldCharType="separate"/>
          </w:r>
          <w:r w:rsidR="00281F45" w:rsidRPr="00353AEE">
            <w:rPr>
              <w:rFonts w:eastAsia="SimSun"/>
              <w:noProof/>
              <w:lang w:eastAsia="en-GB"/>
              <w:rPrChange w:id="457" w:author="Greenich Viper" w:date="2018-05-03T14:09:00Z">
                <w:rPr>
                  <w:rFonts w:eastAsia="SimSun"/>
                  <w:noProof/>
                  <w:lang w:val="en-US" w:eastAsia="en-GB"/>
                </w:rPr>
              </w:rPrChange>
            </w:rPr>
            <w:t>(Zhu, et al., 2013)</w:t>
          </w:r>
          <w:r w:rsidR="001D2DDA"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1D2DDA" w:rsidRPr="00353AEE">
            <w:rPr>
              <w:rFonts w:eastAsia="SimSun"/>
              <w:lang w:eastAsia="en-GB"/>
            </w:rPr>
            <w:fldChar w:fldCharType="begin"/>
          </w:r>
          <w:r w:rsidR="00ED3F70" w:rsidRPr="00353AEE">
            <w:rPr>
              <w:rFonts w:eastAsia="SimSun"/>
              <w:lang w:eastAsia="en-GB"/>
              <w:rPrChange w:id="458" w:author="Greenich Viper" w:date="2018-05-03T14:09:00Z">
                <w:rPr>
                  <w:rFonts w:eastAsia="SimSun"/>
                  <w:lang w:val="en-US" w:eastAsia="en-GB"/>
                </w:rPr>
              </w:rPrChange>
            </w:rPr>
            <w:instrText xml:space="preserve"> CITATION Zandbergen2011 \l 1031 </w:instrText>
          </w:r>
          <w:r w:rsidR="001D2DDA" w:rsidRPr="00353AEE">
            <w:rPr>
              <w:rFonts w:eastAsia="SimSun"/>
              <w:lang w:eastAsia="en-GB"/>
            </w:rPr>
            <w:fldChar w:fldCharType="separate"/>
          </w:r>
          <w:r w:rsidR="00281F45" w:rsidRPr="00353AEE">
            <w:rPr>
              <w:rFonts w:eastAsia="SimSun"/>
              <w:noProof/>
              <w:lang w:eastAsia="en-GB"/>
              <w:rPrChange w:id="459" w:author="Greenich Viper" w:date="2018-05-03T14:09:00Z">
                <w:rPr>
                  <w:rFonts w:eastAsia="SimSun"/>
                  <w:noProof/>
                  <w:lang w:val="en-US" w:eastAsia="en-GB"/>
                </w:rPr>
              </w:rPrChange>
            </w:rPr>
            <w:t>(Zandbergen &amp; Barbeau, 2011)</w:t>
          </w:r>
          <w:r w:rsidR="001D2DDA"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1D2DDA" w:rsidRPr="00353AEE">
            <w:rPr>
              <w:rFonts w:eastAsia="SimSun"/>
              <w:lang w:eastAsia="en-GB"/>
            </w:rPr>
            <w:fldChar w:fldCharType="begin"/>
          </w:r>
          <w:r w:rsidR="00ED3F70" w:rsidRPr="00353AEE">
            <w:rPr>
              <w:rFonts w:eastAsia="SimSun"/>
              <w:lang w:eastAsia="en-GB"/>
              <w:rPrChange w:id="460" w:author="Greenich Viper" w:date="2018-05-03T14:09:00Z">
                <w:rPr>
                  <w:rFonts w:eastAsia="SimSun"/>
                  <w:lang w:val="en-US" w:eastAsia="en-GB"/>
                </w:rPr>
              </w:rPrChange>
            </w:rPr>
            <w:instrText xml:space="preserve"> CITATION Meek2013 \l 1031 </w:instrText>
          </w:r>
          <w:r w:rsidR="001D2DDA" w:rsidRPr="00353AEE">
            <w:rPr>
              <w:rFonts w:eastAsia="SimSun"/>
              <w:lang w:eastAsia="en-GB"/>
            </w:rPr>
            <w:fldChar w:fldCharType="separate"/>
          </w:r>
          <w:r w:rsidR="00281F45" w:rsidRPr="00353AEE">
            <w:rPr>
              <w:rFonts w:eastAsia="SimSun"/>
              <w:noProof/>
              <w:lang w:eastAsia="en-GB"/>
              <w:rPrChange w:id="461" w:author="Greenich Viper" w:date="2018-05-03T14:09:00Z">
                <w:rPr>
                  <w:rFonts w:eastAsia="SimSun"/>
                  <w:noProof/>
                  <w:lang w:val="en-US" w:eastAsia="en-GB"/>
                </w:rPr>
              </w:rPrChange>
            </w:rPr>
            <w:t>(Meek, et al., 2013)</w:t>
          </w:r>
          <w:r w:rsidR="001D2DDA"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w:t>
      </w:r>
      <w:proofErr w:type="spellStart"/>
      <w:r w:rsidRPr="00353AEE">
        <w:rPr>
          <w:rFonts w:eastAsia="SimSun"/>
          <w:lang w:eastAsia="en-GB"/>
        </w:rPr>
        <w:t>smartphone</w:t>
      </w:r>
      <w:proofErr w:type="spellEnd"/>
      <w:r w:rsidRPr="00353AEE">
        <w:rPr>
          <w:rFonts w:eastAsia="SimSun"/>
          <w:lang w:eastAsia="en-GB"/>
        </w:rPr>
        <w:t xml:space="preserve">. However, height estimation seems to be more critical where </w:t>
      </w:r>
      <w:sdt>
        <w:sdtPr>
          <w:rPr>
            <w:rFonts w:eastAsia="SimSun"/>
            <w:lang w:eastAsia="en-GB"/>
          </w:rPr>
          <w:id w:val="2003542861"/>
          <w:citation/>
        </w:sdtPr>
        <w:sdtContent>
          <w:r w:rsidR="001D2DDA" w:rsidRPr="00353AEE">
            <w:rPr>
              <w:rFonts w:eastAsia="SimSun"/>
              <w:lang w:eastAsia="en-GB"/>
            </w:rPr>
            <w:fldChar w:fldCharType="begin"/>
          </w:r>
          <w:r w:rsidR="00ED3F70" w:rsidRPr="00353AEE">
            <w:rPr>
              <w:rFonts w:eastAsia="SimSun"/>
              <w:lang w:eastAsia="en-GB"/>
              <w:rPrChange w:id="462" w:author="Greenich Viper" w:date="2018-05-03T14:09:00Z">
                <w:rPr>
                  <w:rFonts w:eastAsia="SimSun"/>
                  <w:lang w:val="en-US" w:eastAsia="en-GB"/>
                </w:rPr>
              </w:rPrChange>
            </w:rPr>
            <w:instrText xml:space="preserve"> CITATION Liu2014 \l 1031 </w:instrText>
          </w:r>
          <w:r w:rsidR="001D2DDA" w:rsidRPr="00353AEE">
            <w:rPr>
              <w:rFonts w:eastAsia="SimSun"/>
              <w:lang w:eastAsia="en-GB"/>
            </w:rPr>
            <w:fldChar w:fldCharType="separate"/>
          </w:r>
          <w:r w:rsidR="00281F45" w:rsidRPr="00353AEE">
            <w:rPr>
              <w:rFonts w:eastAsia="SimSun"/>
              <w:noProof/>
              <w:lang w:eastAsia="en-GB"/>
              <w:rPrChange w:id="463" w:author="Greenich Viper" w:date="2018-05-03T14:09:00Z">
                <w:rPr>
                  <w:rFonts w:eastAsia="SimSun"/>
                  <w:noProof/>
                  <w:lang w:val="en-US" w:eastAsia="en-GB"/>
                </w:rPr>
              </w:rPrChange>
            </w:rPr>
            <w:t>(Liu, et al., 2014)</w:t>
          </w:r>
          <w:r w:rsidR="001D2DDA" w:rsidRPr="00353AEE">
            <w:rPr>
              <w:rFonts w:eastAsia="SimSun"/>
              <w:lang w:eastAsia="en-GB"/>
            </w:rPr>
            <w:fldChar w:fldCharType="end"/>
          </w:r>
        </w:sdtContent>
      </w:sdt>
      <w:r w:rsidRPr="00353AEE">
        <w:rPr>
          <w:rFonts w:eastAsia="SimSun"/>
          <w:lang w:eastAsia="en-GB"/>
        </w:rPr>
        <w:t xml:space="preserve"> name error margins for altitude determination using </w:t>
      </w:r>
      <w:proofErr w:type="spellStart"/>
      <w:r w:rsidRPr="00353AEE">
        <w:rPr>
          <w:rFonts w:eastAsia="SimSun"/>
          <w:lang w:eastAsia="en-GB"/>
        </w:rPr>
        <w:t>smartphone's</w:t>
      </w:r>
      <w:proofErr w:type="spellEnd"/>
      <w:r w:rsidRPr="00353AEE">
        <w:rPr>
          <w:rFonts w:eastAsia="SimSun"/>
          <w:lang w:eastAsia="en-GB"/>
        </w:rPr>
        <w:t xml:space="preserve">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 xml:space="preserve">m. Unfortunately, only a few of common </w:t>
      </w:r>
      <w:proofErr w:type="spellStart"/>
      <w:r w:rsidRPr="00353AEE">
        <w:rPr>
          <w:rFonts w:eastAsia="SimSun"/>
          <w:lang w:eastAsia="en-GB"/>
        </w:rPr>
        <w:t>smartphones</w:t>
      </w:r>
      <w:proofErr w:type="spellEnd"/>
      <w:r w:rsidRPr="00353AEE">
        <w:rPr>
          <w:rFonts w:eastAsia="SimSun"/>
          <w:lang w:eastAsia="en-GB"/>
        </w:rPr>
        <w:t xml:space="preserve"> have inbuilt barometers and reference data, necessary for barometric altitudes, is quite difficult to obtain.  </w:t>
      </w:r>
    </w:p>
    <w:p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464" w:name="_Hlk512507183"/>
    </w:p>
    <w:p w:rsidR="0000387C" w:rsidRPr="00353AEE" w:rsidRDefault="0000387C" w:rsidP="008C5BEE">
      <w:pPr>
        <w:pStyle w:val="PRec-MainText"/>
        <w:rPr>
          <w:rFonts w:eastAsia="SimSun"/>
          <w:lang w:eastAsia="en-GB"/>
        </w:rPr>
      </w:pPr>
      <w:r w:rsidRPr="00353AEE">
        <w:rPr>
          <w:rFonts w:eastAsia="SimSun"/>
          <w:lang w:eastAsia="en-GB"/>
        </w:rPr>
        <w:t>Pre-knowledge about an</w:t>
      </w:r>
      <w:bookmarkEnd w:id="464"/>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do uncertainties in positioning affect 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w:t>
      </w:r>
      <w:proofErr w:type="spellStart"/>
      <w:r w:rsidR="008C5BEE" w:rsidRPr="00353AEE">
        <w:rPr>
          <w:rFonts w:eastAsia="SimSun"/>
          <w:lang w:eastAsia="en-GB"/>
        </w:rPr>
        <w:t>inlier</w:t>
      </w:r>
      <w:proofErr w:type="spellEnd"/>
      <w:r w:rsidR="00935D4F" w:rsidRPr="00353AEE">
        <w:rPr>
          <w:rFonts w:eastAsia="SimSun"/>
          <w:lang w:eastAsia="en-GB"/>
        </w:rPr>
        <w:t>.</w:t>
      </w:r>
      <w:r w:rsidR="008C5BEE" w:rsidRPr="00353AEE">
        <w:rPr>
          <w:rFonts w:eastAsia="SimSun"/>
          <w:lang w:eastAsia="en-GB"/>
        </w:rPr>
        <w:t xml:space="preserve"> </w:t>
      </w:r>
      <w:r w:rsidR="001D2DDA" w:rsidRPr="00353AEE">
        <w:rPr>
          <w:rFonts w:eastAsia="SimSun"/>
          <w:lang w:eastAsia="en-GB"/>
        </w:rPr>
        <w:fldChar w:fldCharType="begin"/>
      </w:r>
      <w:r w:rsidR="008C5BEE" w:rsidRPr="00353AEE">
        <w:rPr>
          <w:rFonts w:eastAsia="SimSun"/>
          <w:lang w:eastAsia="en-GB"/>
        </w:rPr>
        <w:instrText xml:space="preserve"> REF _Ref512929438 \h </w:instrText>
      </w:r>
      <w:r w:rsidR="001D2DDA" w:rsidRPr="00353AEE">
        <w:rPr>
          <w:rFonts w:eastAsia="SimSun"/>
          <w:lang w:eastAsia="en-GB"/>
        </w:rPr>
      </w:r>
      <w:r w:rsidR="001D2DDA" w:rsidRPr="00353AEE">
        <w:rPr>
          <w:rFonts w:eastAsia="SimSun"/>
          <w:lang w:eastAsia="en-GB"/>
        </w:rPr>
        <w:fldChar w:fldCharType="separate"/>
      </w:r>
      <w:r w:rsidR="00281F45" w:rsidRPr="00353AEE">
        <w:t xml:space="preserve">Fig. </w:t>
      </w:r>
      <w:r w:rsidR="00281F45" w:rsidRPr="00353AEE">
        <w:rPr>
          <w:noProof/>
        </w:rPr>
        <w:t>7</w:t>
      </w:r>
      <w:r w:rsidR="001D2DDA"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rsidR="00EF2D14" w:rsidRPr="00353AEE" w:rsidRDefault="0000387C" w:rsidP="005F3046">
      <w:pPr>
        <w:pStyle w:val="PRec-MainText"/>
        <w:rPr>
          <w:rFonts w:eastAsia="SimSun"/>
          <w:lang w:eastAsia="en-GB"/>
        </w:rPr>
      </w:pPr>
      <w:r w:rsidRPr="00353AEE">
        <w:rPr>
          <w:rFonts w:eastAsia="SimSun"/>
          <w:lang w:eastAsia="en-GB"/>
        </w:rPr>
        <w:t xml:space="preserve">Surprisingly, all components are rather equal affected by erroneous </w:t>
      </w:r>
      <w:proofErr w:type="gramStart"/>
      <w:r w:rsidRPr="00353AEE">
        <w:rPr>
          <w:rFonts w:eastAsia="SimSun"/>
          <w:lang w:eastAsia="en-GB"/>
        </w:rPr>
        <w:t>locations which rapidly leads</w:t>
      </w:r>
      <w:proofErr w:type="gramEnd"/>
      <w:r w:rsidRPr="00353AEE">
        <w:rPr>
          <w:rFonts w:eastAsia="SimSun"/>
          <w:lang w:eastAsia="en-GB"/>
        </w:rPr>
        <w:t xml:space="preserve"> to infeasible </w:t>
      </w:r>
      <w:proofErr w:type="spellStart"/>
      <w:r w:rsidRPr="00353AEE">
        <w:rPr>
          <w:rFonts w:eastAsia="SimSun"/>
          <w:lang w:eastAsia="en-GB"/>
        </w:rPr>
        <w:t>matchings</w:t>
      </w:r>
      <w:proofErr w:type="spellEnd"/>
      <w:r w:rsidRPr="00353AEE">
        <w:rPr>
          <w:rFonts w:eastAsia="SimSun"/>
          <w:lang w:eastAsia="en-GB"/>
        </w:rPr>
        <w:t xml:space="preserve">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 xml:space="preserve">le regarding </w:t>
      </w:r>
      <w:proofErr w:type="spellStart"/>
      <w:r w:rsidR="008C5BEE" w:rsidRPr="00353AEE">
        <w:rPr>
          <w:rFonts w:eastAsia="SimSun"/>
          <w:lang w:eastAsia="en-GB"/>
        </w:rPr>
        <w:t>inlier</w:t>
      </w:r>
      <w:proofErr w:type="spellEnd"/>
      <w:r w:rsidR="008C5BEE" w:rsidRPr="00353AEE">
        <w:rPr>
          <w:rFonts w:eastAsia="SimSun"/>
          <w:lang w:eastAsia="en-GB"/>
        </w:rPr>
        <w:t xml:space="preserve">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 xml:space="preserve">curacies of </w:t>
      </w:r>
      <w:proofErr w:type="spellStart"/>
      <w:r w:rsidR="00D82E3E" w:rsidRPr="00353AEE">
        <w:rPr>
          <w:rFonts w:eastAsia="SimSun"/>
          <w:lang w:eastAsia="en-GB"/>
        </w:rPr>
        <w:t>smartphone</w:t>
      </w:r>
      <w:proofErr w:type="spellEnd"/>
      <w:r w:rsidR="00D82E3E" w:rsidRPr="00353AEE">
        <w:rPr>
          <w:rFonts w:eastAsia="SimSun"/>
          <w:lang w:eastAsia="en-GB"/>
        </w:rPr>
        <w:t xml:space="preserve"> inbuilt GNSS</w:t>
      </w:r>
      <w:r w:rsidRPr="00353AEE">
        <w:rPr>
          <w:rFonts w:eastAsia="SimSun"/>
          <w:lang w:eastAsia="en-GB"/>
        </w:rPr>
        <w:t>, the results refer to be n</w:t>
      </w:r>
      <w:r w:rsidR="00F25A90" w:rsidRPr="00353AEE">
        <w:rPr>
          <w:rFonts w:eastAsia="SimSun"/>
          <w:lang w:eastAsia="en-GB"/>
        </w:rPr>
        <w:t xml:space="preserve">on-negligible issues. </w:t>
      </w:r>
    </w:p>
    <w:p w:rsidR="00944C7D" w:rsidRPr="00353AEE" w:rsidRDefault="00EF2D14" w:rsidP="00944C7D">
      <w:pPr>
        <w:keepNext/>
        <w:jc w:val="center"/>
      </w:pPr>
      <w:r w:rsidRPr="00353AEE">
        <w:rPr>
          <w:noProof/>
          <w:lang w:eastAsia="de-DE"/>
          <w:rPrChange w:id="465" w:author="Greenich Viper" w:date="2018-05-03T14:09:00Z">
            <w:rPr>
              <w:noProof/>
              <w:lang w:val="de-DE" w:eastAsia="de-DE"/>
            </w:rPr>
          </w:rPrChange>
        </w:rPr>
        <w:lastRenderedPageBreak/>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23F74" w:rsidRPr="00353AEE" w:rsidRDefault="00944C7D" w:rsidP="00944C7D">
      <w:pPr>
        <w:pStyle w:val="PRec-Figures"/>
      </w:pPr>
      <w:bookmarkStart w:id="466" w:name="_Ref512929438"/>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7</w:t>
      </w:r>
      <w:r w:rsidR="001D2DDA" w:rsidRPr="00353AEE">
        <w:fldChar w:fldCharType="end"/>
      </w:r>
      <w:bookmarkEnd w:id="466"/>
      <w:r w:rsidR="005F3046" w:rsidRPr="00353AEE">
        <w:t xml:space="preserve"> Number of total inliers in [%] registering real and synthetic images (see 4.1) manipulating users’ position with regards to height, northing and easting, respectively. Dashed lines refer to missing values because in case failed matching.</w:t>
      </w:r>
    </w:p>
    <w:p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rsidR="0000387C" w:rsidRPr="00353AEE" w:rsidRDefault="0000387C" w:rsidP="005F3046">
      <w:pPr>
        <w:pStyle w:val="PRec-MainText"/>
        <w:rPr>
          <w:rFonts w:eastAsia="SimSun"/>
        </w:rPr>
      </w:pPr>
      <w:r w:rsidRPr="00353AEE">
        <w:rPr>
          <w:rFonts w:eastAsia="SimSun"/>
          <w:lang w:eastAsia="en-GB"/>
        </w:rPr>
        <w:t xml:space="preserve">Nothing to say that low-cost sensor systems for orientation determination, as they are integrated in </w:t>
      </w:r>
      <w:proofErr w:type="spellStart"/>
      <w:r w:rsidRPr="00353AEE">
        <w:rPr>
          <w:rFonts w:eastAsia="SimSun"/>
          <w:lang w:eastAsia="en-GB"/>
        </w:rPr>
        <w:t>smartphones</w:t>
      </w:r>
      <w:proofErr w:type="spellEnd"/>
      <w:r w:rsidRPr="00353AEE">
        <w:rPr>
          <w:rFonts w:eastAsia="SimSun"/>
          <w:lang w:eastAsia="en-GB"/>
        </w:rPr>
        <w:t>,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5F3046">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1D2DDA" w:rsidP="005F3046">
      <w:pPr>
        <w:pStyle w:val="PRec-MainText"/>
      </w:pPr>
      <w:sdt>
        <w:sdtPr>
          <w:id w:val="-813796239"/>
          <w:citation/>
        </w:sdtPr>
        <w:sdtContent>
          <w:r w:rsidRPr="00353AEE">
            <w:fldChar w:fldCharType="begin"/>
          </w:r>
          <w:r w:rsidR="00ED3F70" w:rsidRPr="00353AEE">
            <w:rPr>
              <w:rPrChange w:id="467" w:author="Greenich Viper" w:date="2018-05-03T14:09:00Z">
                <w:rPr>
                  <w:lang w:val="en-US"/>
                </w:rPr>
              </w:rPrChange>
            </w:rPr>
            <w:instrText xml:space="preserve"> CITATION Pacha2015 \l 1031 </w:instrText>
          </w:r>
          <w:r w:rsidRPr="00353AEE">
            <w:fldChar w:fldCharType="separate"/>
          </w:r>
          <w:r w:rsidR="00281F45" w:rsidRPr="00353AEE">
            <w:rPr>
              <w:noProof/>
              <w:rPrChange w:id="468" w:author="Greenich Viper" w:date="2018-05-03T14:09:00Z">
                <w:rPr>
                  <w:noProof/>
                  <w:lang w:val="en-US"/>
                </w:rPr>
              </w:rPrChange>
            </w:rPr>
            <w:t>(Pacha, 2015)</w:t>
          </w:r>
          <w:r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Pr="00353AEE">
        <w:fldChar w:fldCharType="begin"/>
      </w:r>
      <w:r w:rsidR="005F3046" w:rsidRPr="00353AEE">
        <w:instrText xml:space="preserve"> REF _Ref512850893 \h </w:instrText>
      </w:r>
      <w:r w:rsidRPr="00353AEE">
        <w:fldChar w:fldCharType="separate"/>
      </w:r>
      <w:r w:rsidR="00281F45" w:rsidRPr="00353AEE">
        <w:t xml:space="preserve">Table </w:t>
      </w:r>
      <w:r w:rsidR="00281F45" w:rsidRPr="00353AEE">
        <w:rPr>
          <w:noProof/>
        </w:rPr>
        <w:t>I</w:t>
      </w:r>
      <w:r w:rsidRPr="00353AEE">
        <w:fldChar w:fldCharType="end"/>
      </w:r>
      <w:r w:rsidR="0015350D" w:rsidRPr="00353AEE">
        <w:rPr>
          <w:rStyle w:val="Funotenzeichen"/>
        </w:rPr>
        <w:footnoteReference w:id="5"/>
      </w:r>
      <w:r w:rsidR="0015350D" w:rsidRPr="00353AEE">
        <w:t xml:space="preserve"> and</w:t>
      </w:r>
      <w:r w:rsidR="0000387C" w:rsidRPr="00353AEE">
        <w:t xml:space="preserve"> </w:t>
      </w:r>
      <w:r w:rsidRPr="00353AEE">
        <w:fldChar w:fldCharType="begin"/>
      </w:r>
      <w:r w:rsidR="005F3046" w:rsidRPr="00353AEE">
        <w:instrText xml:space="preserve"> REF _Ref512851001 \h </w:instrText>
      </w:r>
      <w:r w:rsidRPr="00353AEE">
        <w:fldChar w:fldCharType="separate"/>
      </w:r>
      <w:r w:rsidR="00281F45" w:rsidRPr="00353AEE">
        <w:t xml:space="preserve">Table </w:t>
      </w:r>
      <w:r w:rsidR="00281F45" w:rsidRPr="00353AEE">
        <w:rPr>
          <w:noProof/>
        </w:rPr>
        <w:t>II</w:t>
      </w:r>
      <w:r w:rsidRPr="00353AEE">
        <w:fldChar w:fldCharType="end"/>
      </w:r>
      <w:r w:rsidR="0015350D" w:rsidRPr="00353AEE">
        <w:rPr>
          <w:rStyle w:val="Funotenzeichen"/>
        </w:rPr>
        <w:footnoteReference w:id="6"/>
      </w:r>
      <w:r w:rsidR="0015350D" w:rsidRPr="00353AEE">
        <w:t>).</w:t>
      </w:r>
    </w:p>
    <w:p w:rsidR="00252215" w:rsidRPr="00353AEE" w:rsidRDefault="00252215" w:rsidP="00944C7D">
      <w:pPr>
        <w:pStyle w:val="PRec-Tabletitle"/>
      </w:pPr>
      <w:bookmarkStart w:id="469" w:name="_Ref512850893"/>
      <w:bookmarkStart w:id="470" w:name="_Ref512850882"/>
      <w:r w:rsidRPr="00353AEE">
        <w:t xml:space="preserve">Table </w:t>
      </w:r>
      <w:r w:rsidR="001D2DDA" w:rsidRPr="00353AEE">
        <w:fldChar w:fldCharType="begin"/>
      </w:r>
      <w:r w:rsidRPr="00353AEE">
        <w:instrText xml:space="preserve"> SEQ Table \* ROMAN </w:instrText>
      </w:r>
      <w:r w:rsidR="001D2DDA" w:rsidRPr="00353AEE">
        <w:fldChar w:fldCharType="separate"/>
      </w:r>
      <w:ins w:id="471" w:author="ms699852" w:date="2018-05-03T12:11:00Z">
        <w:r w:rsidR="00BC326D" w:rsidRPr="00353AEE">
          <w:rPr>
            <w:noProof/>
          </w:rPr>
          <w:t>II</w:t>
        </w:r>
      </w:ins>
      <w:del w:id="472" w:author="ms699852" w:date="2018-05-03T12:11:00Z">
        <w:r w:rsidR="00281F45" w:rsidRPr="00353AEE" w:rsidDel="00BC326D">
          <w:rPr>
            <w:noProof/>
          </w:rPr>
          <w:delText>I</w:delText>
        </w:r>
      </w:del>
      <w:r w:rsidR="001D2DDA" w:rsidRPr="00353AEE">
        <w:fldChar w:fldCharType="end"/>
      </w:r>
      <w:bookmarkEnd w:id="469"/>
      <w:r w:rsidRPr="00353AEE">
        <w:rPr>
          <w:smallCaps/>
        </w:rPr>
        <w:t xml:space="preserve">. </w:t>
      </w:r>
      <w:proofErr w:type="gramStart"/>
      <w:r w:rsidRPr="00353AEE">
        <w:t>Orientation sensor specifications for Google Nexus 5 and Samsung Galaxy S8.</w:t>
      </w:r>
      <w:bookmarkEnd w:id="470"/>
      <w:proofErr w:type="gramEnd"/>
    </w:p>
    <w:tbl>
      <w:tblPr>
        <w:tblW w:w="0" w:type="auto"/>
        <w:jc w:val="center"/>
        <w:tblCellMar>
          <w:left w:w="28" w:type="dxa"/>
          <w:right w:w="28" w:type="dxa"/>
        </w:tblCellMar>
        <w:tblLook w:val="0000"/>
      </w:tblPr>
      <w:tblGrid>
        <w:gridCol w:w="1976"/>
        <w:gridCol w:w="2278"/>
        <w:gridCol w:w="2843"/>
      </w:tblGrid>
      <w:tr w:rsidR="00896273" w:rsidRPr="00353AEE"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rsidR="00896273" w:rsidRPr="00353AEE" w:rsidRDefault="00896273" w:rsidP="003A1137">
            <w:pPr>
              <w:rPr>
                <w:sz w:val="16"/>
              </w:rPr>
            </w:pPr>
            <w:r w:rsidRPr="00353AEE">
              <w:rPr>
                <w:sz w:val="16"/>
              </w:rPr>
              <w:t>Samsung Galaxy S8</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ST Microelectronics LSM6DSL (6-axes)</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Asahi Kasei AK09916C</w:t>
            </w:r>
          </w:p>
        </w:tc>
      </w:tr>
      <w:tr w:rsidR="00896273" w:rsidRPr="00353AEE"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896273" w:rsidRPr="00353AEE" w:rsidRDefault="00896273" w:rsidP="003A1137">
            <w:pPr>
              <w:rPr>
                <w:sz w:val="16"/>
              </w:rPr>
            </w:pPr>
            <w:r w:rsidRPr="00353AEE">
              <w:rPr>
                <w:sz w:val="16"/>
              </w:rPr>
              <w:t>6.50 USD</w:t>
            </w:r>
          </w:p>
        </w:tc>
      </w:tr>
    </w:tbl>
    <w:p w:rsidR="00252215" w:rsidRPr="00353AEE" w:rsidRDefault="00252215" w:rsidP="00944C7D">
      <w:pPr>
        <w:pStyle w:val="PRec-Tabletitle"/>
      </w:pPr>
      <w:bookmarkStart w:id="473" w:name="_Ref512851001"/>
      <w:r w:rsidRPr="00353AEE">
        <w:t xml:space="preserve">Table </w:t>
      </w:r>
      <w:r w:rsidR="001D2DDA" w:rsidRPr="00353AEE">
        <w:fldChar w:fldCharType="begin"/>
      </w:r>
      <w:r w:rsidRPr="00353AEE">
        <w:instrText xml:space="preserve"> SEQ Table \* ROMAN </w:instrText>
      </w:r>
      <w:r w:rsidR="001D2DDA" w:rsidRPr="00353AEE">
        <w:fldChar w:fldCharType="separate"/>
      </w:r>
      <w:ins w:id="474" w:author="ms699852" w:date="2018-05-03T12:11:00Z">
        <w:r w:rsidR="00BC326D" w:rsidRPr="00353AEE">
          <w:rPr>
            <w:noProof/>
          </w:rPr>
          <w:t>III</w:t>
        </w:r>
      </w:ins>
      <w:del w:id="475" w:author="ms699852" w:date="2018-05-03T12:11:00Z">
        <w:r w:rsidR="00281F45" w:rsidRPr="00353AEE" w:rsidDel="00BC326D">
          <w:rPr>
            <w:noProof/>
          </w:rPr>
          <w:delText>II</w:delText>
        </w:r>
      </w:del>
      <w:r w:rsidR="001D2DDA" w:rsidRPr="00353AEE">
        <w:fldChar w:fldCharType="end"/>
      </w:r>
      <w:bookmarkEnd w:id="473"/>
      <w:r w:rsidRPr="00353AEE">
        <w:t xml:space="preserve">. </w:t>
      </w:r>
      <w:proofErr w:type="gramStart"/>
      <w:r w:rsidR="000A7D0B" w:rsidRPr="00353AEE">
        <w:t xml:space="preserve">IMU specifications/ accuracies </w:t>
      </w:r>
      <w:r w:rsidRPr="00353AEE">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353AEE"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rsidR="002160AF" w:rsidRPr="00353AEE" w:rsidRDefault="002160AF" w:rsidP="004C6772">
            <w:pPr>
              <w:rPr>
                <w:sz w:val="16"/>
              </w:rPr>
            </w:pPr>
          </w:p>
        </w:tc>
      </w:tr>
      <w:tr w:rsidR="006F282A" w:rsidRPr="00353AEE"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rsidR="006F282A" w:rsidRPr="00353AEE" w:rsidRDefault="006F282A" w:rsidP="006F282A">
            <w:pPr>
              <w:rPr>
                <w:sz w:val="16"/>
              </w:rPr>
            </w:pPr>
            <w:r w:rsidRPr="00353AEE">
              <w:rPr>
                <w:sz w:val="16"/>
              </w:rPr>
              <w:t>Heading</w:t>
            </w:r>
          </w:p>
          <w:p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rsidR="006F282A" w:rsidRPr="00353AEE" w:rsidRDefault="006F282A" w:rsidP="006F282A">
            <w:pPr>
              <w:jc w:val="center"/>
              <w:rPr>
                <w:sz w:val="16"/>
              </w:rPr>
            </w:pPr>
            <w:r w:rsidRPr="00353AEE">
              <w:rPr>
                <w:sz w:val="16"/>
              </w:rPr>
              <w:t>Pricing</w:t>
            </w:r>
          </w:p>
        </w:tc>
      </w:tr>
      <w:tr w:rsidR="006F282A" w:rsidRPr="00353AEE"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rsidR="006F282A" w:rsidRPr="00353AEE" w:rsidRDefault="006F282A" w:rsidP="006F282A">
            <w:pPr>
              <w:rPr>
                <w:sz w:val="16"/>
              </w:rPr>
            </w:pPr>
            <w:r w:rsidRPr="00353AEE">
              <w:rPr>
                <w:sz w:val="16"/>
              </w:rPr>
              <w:t>3.500 USD</w:t>
            </w:r>
          </w:p>
        </w:tc>
      </w:tr>
    </w:tbl>
    <w:p w:rsidR="00352103" w:rsidRPr="00353AEE" w:rsidRDefault="00352103" w:rsidP="00352103">
      <w:pPr>
        <w:pStyle w:val="Text"/>
        <w:rPr>
          <w:lang w:eastAsia="de-DE"/>
          <w:rPrChange w:id="476" w:author="Greenich Viper" w:date="2018-05-03T14:09:00Z">
            <w:rPr>
              <w:lang w:val="en-US" w:eastAsia="de-DE"/>
            </w:rPr>
          </w:rPrChange>
        </w:rPr>
      </w:pPr>
    </w:p>
    <w:p w:rsidR="00352103" w:rsidRPr="00353AEE" w:rsidRDefault="00352103" w:rsidP="003A1137">
      <w:pPr>
        <w:pStyle w:val="PRec-MainText"/>
        <w:rPr>
          <w:lang w:eastAsia="de-DE"/>
          <w:rPrChange w:id="477" w:author="Greenich Viper" w:date="2018-05-03T14:09:00Z">
            <w:rPr>
              <w:lang w:val="en-US" w:eastAsia="de-DE"/>
            </w:rPr>
          </w:rPrChange>
        </w:rPr>
      </w:pPr>
      <w:r w:rsidRPr="00353AEE">
        <w:rPr>
          <w:lang w:eastAsia="de-DE"/>
          <w:rPrChange w:id="478" w:author="Greenich Viper" w:date="2018-05-03T14:09:00Z">
            <w:rPr>
              <w:lang w:val="en-US" w:eastAsia="de-DE"/>
            </w:rPr>
          </w:rPrChange>
        </w:rPr>
        <w:t xml:space="preserve">Each measuring epoch comprises six parts. We assume that the sensors will show different </w:t>
      </w:r>
      <w:r w:rsidRPr="00353AEE">
        <w:rPr>
          <w:lang w:eastAsia="de-DE"/>
        </w:rPr>
        <w:t>behaviour</w:t>
      </w:r>
      <w:r w:rsidRPr="00353AEE">
        <w:rPr>
          <w:lang w:eastAsia="de-DE"/>
          <w:rPrChange w:id="479" w:author="Greenich Viper" w:date="2018-05-03T14:09:00Z">
            <w:rPr>
              <w:lang w:val="en-US" w:eastAsia="de-DE"/>
            </w:rPr>
          </w:rPrChang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353AEE">
        <w:rPr>
          <w:lang w:eastAsia="de-DE"/>
          <w:rPrChange w:id="480" w:author="Greenich Viper" w:date="2018-05-03T14:09:00Z">
            <w:rPr>
              <w:lang w:val="en-US" w:eastAsia="de-DE"/>
            </w:rPr>
          </w:rPrChange>
        </w:rPr>
        <w:t>0</w:t>
      </w:r>
      <w:r w:rsidRPr="00353AEE">
        <w:rPr>
          <w:lang w:eastAsia="de-DE"/>
          <w:rPrChange w:id="481" w:author="Greenich Viper" w:date="2018-05-03T14:09:00Z">
            <w:rPr>
              <w:lang w:val="en-US" w:eastAsia="de-DE"/>
            </w:rPr>
          </w:rPrChange>
        </w:rPr>
        <w:t>2</w:t>
      </w:r>
      <w:r w:rsidR="006A384C" w:rsidRPr="00353AEE">
        <w:rPr>
          <w:lang w:eastAsia="de-DE"/>
          <w:rPrChange w:id="482" w:author="Greenich Viper" w:date="2018-05-03T14:09:00Z">
            <w:rPr>
              <w:lang w:val="en-US" w:eastAsia="de-DE"/>
            </w:rPr>
          </w:rPrChange>
        </w:rPr>
        <w:t>:30 </w:t>
      </w:r>
      <w:r w:rsidRPr="00353AEE">
        <w:rPr>
          <w:lang w:eastAsia="de-DE"/>
          <w:rPrChange w:id="483" w:author="Greenich Viper" w:date="2018-05-03T14:09:00Z">
            <w:rPr>
              <w:lang w:val="en-US" w:eastAsia="de-DE"/>
            </w:rPr>
          </w:rPrChange>
        </w:rPr>
        <w:t xml:space="preserve">min. </w:t>
      </w:r>
    </w:p>
    <w:p w:rsidR="000C4BCF" w:rsidRPr="00353AEE" w:rsidRDefault="00352103" w:rsidP="003A1137">
      <w:pPr>
        <w:pStyle w:val="PRec-MainText"/>
        <w:rPr>
          <w:lang w:eastAsia="de-DE"/>
          <w:rPrChange w:id="484" w:author="Greenich Viper" w:date="2018-05-03T14:09:00Z">
            <w:rPr>
              <w:lang w:val="en-US" w:eastAsia="de-DE"/>
            </w:rPr>
          </w:rPrChange>
        </w:rPr>
      </w:pPr>
      <w:r w:rsidRPr="00353AEE">
        <w:rPr>
          <w:lang w:eastAsia="de-DE"/>
          <w:rPrChange w:id="485" w:author="Greenich Viper" w:date="2018-05-03T14:09:00Z">
            <w:rPr>
              <w:lang w:val="en-US" w:eastAsia="de-DE"/>
            </w:rPr>
          </w:rPrChange>
        </w:rPr>
        <w:t xml:space="preserve">For comparison, </w:t>
      </w:r>
      <w:proofErr w:type="spellStart"/>
      <w:r w:rsidRPr="00353AEE">
        <w:rPr>
          <w:lang w:eastAsia="de-DE"/>
          <w:rPrChange w:id="486" w:author="Greenich Viper" w:date="2018-05-03T14:09:00Z">
            <w:rPr>
              <w:lang w:val="en-US" w:eastAsia="de-DE"/>
            </w:rPr>
          </w:rPrChange>
        </w:rPr>
        <w:t>smartphone</w:t>
      </w:r>
      <w:proofErr w:type="spellEnd"/>
      <w:r w:rsidRPr="00353AEE">
        <w:rPr>
          <w:lang w:eastAsia="de-DE"/>
          <w:rPrChange w:id="487" w:author="Greenich Viper" w:date="2018-05-03T14:09:00Z">
            <w:rPr>
              <w:lang w:val="en-US" w:eastAsia="de-DE"/>
            </w:rPr>
          </w:rPrChange>
        </w:rPr>
        <w:t xml:space="preserve"> and IMU are mounted on an inflexible non-metallic wooden stick at a distance of 1.0</w:t>
      </w:r>
      <w:r w:rsidR="004E7946" w:rsidRPr="00353AEE">
        <w:rPr>
          <w:lang w:eastAsia="de-DE"/>
          <w:rPrChange w:id="488" w:author="Greenich Viper" w:date="2018-05-03T14:09:00Z">
            <w:rPr>
              <w:lang w:val="en-US" w:eastAsia="de-DE"/>
            </w:rPr>
          </w:rPrChange>
        </w:rPr>
        <w:t> </w:t>
      </w:r>
      <w:r w:rsidRPr="00353AEE">
        <w:rPr>
          <w:lang w:eastAsia="de-DE"/>
          <w:rPrChange w:id="489" w:author="Greenich Viper" w:date="2018-05-03T14:09:00Z">
            <w:rPr>
              <w:lang w:val="en-US" w:eastAsia="de-DE"/>
            </w:rPr>
          </w:rPrChange>
        </w:rPr>
        <w:t xml:space="preserve">m (to avoid mutual magnetic interferences) with aligned (native) coordinate systems (see </w:t>
      </w:r>
      <w:r w:rsidR="001D2DDA" w:rsidRPr="00353AEE">
        <w:rPr>
          <w:lang w:eastAsia="de-DE"/>
          <w:rPrChange w:id="490" w:author="Greenich Viper" w:date="2018-05-03T14:09:00Z">
            <w:rPr>
              <w:lang w:val="en-US" w:eastAsia="de-DE"/>
            </w:rPr>
          </w:rPrChange>
        </w:rPr>
        <w:fldChar w:fldCharType="begin"/>
      </w:r>
      <w:r w:rsidR="00944C7D" w:rsidRPr="00353AEE">
        <w:rPr>
          <w:lang w:eastAsia="de-DE"/>
          <w:rPrChange w:id="491" w:author="Greenich Viper" w:date="2018-05-03T14:09:00Z">
            <w:rPr>
              <w:lang w:val="en-US" w:eastAsia="de-DE"/>
            </w:rPr>
          </w:rPrChange>
        </w:rPr>
        <w:instrText xml:space="preserve"> REF _Ref512929641 \h </w:instrText>
      </w:r>
      <w:r w:rsidR="001D2DDA" w:rsidRPr="00353AEE">
        <w:rPr>
          <w:lang w:eastAsia="de-DE"/>
          <w:rPrChange w:id="492" w:author="Greenich Viper" w:date="2018-05-03T14:09:00Z">
            <w:rPr>
              <w:lang w:val="en-US" w:eastAsia="de-DE"/>
            </w:rPr>
          </w:rPrChange>
        </w:rPr>
      </w:r>
      <w:r w:rsidR="001D2DDA" w:rsidRPr="00353AEE">
        <w:rPr>
          <w:lang w:eastAsia="de-DE"/>
          <w:rPrChange w:id="493" w:author="Greenich Viper" w:date="2018-05-03T14:09:00Z">
            <w:rPr>
              <w:lang w:val="en-US" w:eastAsia="de-DE"/>
            </w:rPr>
          </w:rPrChange>
        </w:rPr>
        <w:fldChar w:fldCharType="separate"/>
      </w:r>
      <w:r w:rsidR="00281F45" w:rsidRPr="00353AEE">
        <w:t xml:space="preserve">Fig. </w:t>
      </w:r>
      <w:r w:rsidR="00281F45" w:rsidRPr="00353AEE">
        <w:rPr>
          <w:noProof/>
        </w:rPr>
        <w:t>8</w:t>
      </w:r>
      <w:r w:rsidR="001D2DDA" w:rsidRPr="00353AEE">
        <w:rPr>
          <w:lang w:eastAsia="de-DE"/>
          <w:rPrChange w:id="494" w:author="Greenich Viper" w:date="2018-05-03T14:09:00Z">
            <w:rPr>
              <w:lang w:val="en-US" w:eastAsia="de-DE"/>
            </w:rPr>
          </w:rPrChange>
        </w:rPr>
        <w:fldChar w:fldCharType="end"/>
      </w:r>
      <w:r w:rsidRPr="00353AEE">
        <w:rPr>
          <w:lang w:eastAsia="de-DE"/>
          <w:rPrChange w:id="495" w:author="Greenich Viper" w:date="2018-05-03T14:09:00Z">
            <w:rPr>
              <w:lang w:val="en-US" w:eastAsia="de-DE"/>
            </w:rPr>
          </w:rPrChange>
        </w:rPr>
        <w:t>). Only for pitch angle the opposite direction of rotation must be kept in mind.</w:t>
      </w:r>
    </w:p>
    <w:p w:rsidR="00944C7D" w:rsidRPr="00353AEE" w:rsidRDefault="00352103" w:rsidP="00944C7D">
      <w:pPr>
        <w:keepNext/>
        <w:jc w:val="center"/>
      </w:pPr>
      <w:r w:rsidRPr="00353AEE">
        <w:rPr>
          <w:noProof/>
          <w:lang w:eastAsia="de-DE"/>
          <w:rPrChange w:id="496" w:author="Greenich Viper" w:date="2018-05-03T14:09:00Z">
            <w:rPr>
              <w:noProof/>
              <w:lang w:val="de-DE" w:eastAsia="de-DE"/>
            </w:rPr>
          </w:rPrChange>
        </w:rPr>
        <w:drawing>
          <wp:inline distT="0" distB="0" distL="0" distR="0">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944C7D">
      <w:pPr>
        <w:pStyle w:val="PRec-Figures"/>
      </w:pPr>
      <w:bookmarkStart w:id="497" w:name="_Ref512929641"/>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00281F45" w:rsidRPr="00353AEE">
        <w:rPr>
          <w:noProof/>
        </w:rPr>
        <w:t>8</w:t>
      </w:r>
      <w:r w:rsidR="001D2DDA" w:rsidRPr="00353AEE">
        <w:fldChar w:fldCharType="end"/>
      </w:r>
      <w:bookmarkEnd w:id="497"/>
      <w:r w:rsidR="000C4BCF" w:rsidRPr="00353AEE">
        <w:t xml:space="preserve"> Measurement setup to observe </w:t>
      </w:r>
      <w:proofErr w:type="spellStart"/>
      <w:r w:rsidR="000C4BCF" w:rsidRPr="00353AEE">
        <w:t>smartphone</w:t>
      </w:r>
      <w:proofErr w:type="spellEnd"/>
      <w:r w:rsidR="000C4BCF" w:rsidRPr="00353AEE">
        <w:t xml:space="preserve"> sensors accuracies and precisions.</w:t>
      </w:r>
      <w:proofErr w:type="gramEnd"/>
      <w:r w:rsidR="000C4BCF" w:rsidRPr="00353AEE">
        <w:t xml:space="preserve">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4B7507" w:rsidRPr="00353AEE" w:rsidRDefault="002A3E9D" w:rsidP="003A1137">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352103" w:rsidRPr="00353AE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1D2DDA" w:rsidRPr="00353AEE">
        <w:fldChar w:fldCharType="begin"/>
      </w:r>
      <w:r w:rsidR="00E70336" w:rsidRPr="00353AEE">
        <w:instrText xml:space="preserve"> REF _Ref512856961 \h </w:instrText>
      </w:r>
      <w:r w:rsidR="001D2DDA" w:rsidRPr="00353AEE">
        <w:fldChar w:fldCharType="separate"/>
      </w:r>
      <w:r w:rsidR="00281F45" w:rsidRPr="00353AEE">
        <w:t xml:space="preserve">Fig. </w:t>
      </w:r>
      <w:r w:rsidR="00281F45" w:rsidRPr="00353AEE">
        <w:rPr>
          <w:noProof/>
        </w:rPr>
        <w:t>10</w:t>
      </w:r>
      <w:r w:rsidR="001D2DDA" w:rsidRPr="00353AEE">
        <w:fldChar w:fldCharType="end"/>
      </w:r>
      <w:r w:rsidR="00E70336" w:rsidRPr="00353AEE">
        <w:t xml:space="preserve">, </w:t>
      </w:r>
      <w:r w:rsidR="001D2DDA" w:rsidRPr="00353AEE">
        <w:fldChar w:fldCharType="begin"/>
      </w:r>
      <w:r w:rsidR="00E70336" w:rsidRPr="00353AEE">
        <w:instrText xml:space="preserve"> REF _Ref512856965 \h </w:instrText>
      </w:r>
      <w:r w:rsidR="001D2DDA" w:rsidRPr="00353AEE">
        <w:fldChar w:fldCharType="separate"/>
      </w:r>
      <w:r w:rsidR="00281F45" w:rsidRPr="00353AEE">
        <w:t xml:space="preserve">Fig. </w:t>
      </w:r>
      <w:r w:rsidR="00281F45" w:rsidRPr="00353AEE">
        <w:rPr>
          <w:noProof/>
        </w:rPr>
        <w:t>11</w:t>
      </w:r>
      <w:r w:rsidR="001D2DDA" w:rsidRPr="00353AEE">
        <w:fldChar w:fldCharType="end"/>
      </w:r>
      <w:r w:rsidR="00E70336" w:rsidRPr="00353AEE">
        <w:t xml:space="preserve">, </w:t>
      </w:r>
      <w:r w:rsidR="001D2DDA" w:rsidRPr="00353AEE">
        <w:fldChar w:fldCharType="begin"/>
      </w:r>
      <w:r w:rsidR="00E70336" w:rsidRPr="00353AEE">
        <w:instrText xml:space="preserve"> REF _Ref512856974 \h </w:instrText>
      </w:r>
      <w:r w:rsidR="001D2DDA" w:rsidRPr="00353AEE">
        <w:fldChar w:fldCharType="separate"/>
      </w:r>
      <w:proofErr w:type="gramStart"/>
      <w:r w:rsidR="00281F45" w:rsidRPr="00353AEE">
        <w:t>Fig</w:t>
      </w:r>
      <w:proofErr w:type="gramEnd"/>
      <w:r w:rsidR="00281F45" w:rsidRPr="00353AEE">
        <w:t xml:space="preserve">. </w:t>
      </w:r>
      <w:r w:rsidR="00281F45" w:rsidRPr="00353AEE">
        <w:rPr>
          <w:noProof/>
        </w:rPr>
        <w:t>12</w:t>
      </w:r>
      <w:r w:rsidR="001D2DDA" w:rsidRPr="00353AEE">
        <w:fldChar w:fldCharType="end"/>
      </w:r>
      <w:r w:rsidR="00E70336" w:rsidRPr="00353AEE">
        <w:t>)</w:t>
      </w:r>
      <w:r w:rsidR="00352103" w:rsidRPr="00353AEE">
        <w:t xml:space="preserve"> collectively use the same legend, which is given in</w:t>
      </w:r>
      <w:r w:rsidR="00944C7D" w:rsidRPr="00353AEE">
        <w:t xml:space="preserve"> </w:t>
      </w:r>
      <w:r w:rsidR="001D2DDA" w:rsidRPr="00353AEE">
        <w:rPr>
          <w:highlight w:val="magenta"/>
        </w:rPr>
        <w:fldChar w:fldCharType="begin"/>
      </w:r>
      <w:r w:rsidR="00944C7D" w:rsidRPr="00353AEE">
        <w:instrText xml:space="preserve"> REF _Ref512929676 \h </w:instrText>
      </w:r>
      <w:r w:rsidR="001D2DDA" w:rsidRPr="00353AEE">
        <w:rPr>
          <w:highlight w:val="magenta"/>
        </w:rPr>
      </w:r>
      <w:r w:rsidR="001D2DDA" w:rsidRPr="00353AEE">
        <w:rPr>
          <w:highlight w:val="magenta"/>
        </w:rPr>
        <w:fldChar w:fldCharType="separate"/>
      </w:r>
      <w:r w:rsidR="00281F45" w:rsidRPr="00353AEE">
        <w:t xml:space="preserve">Fig. </w:t>
      </w:r>
      <w:r w:rsidR="00281F45" w:rsidRPr="00353AEE">
        <w:rPr>
          <w:noProof/>
        </w:rPr>
        <w:t>9</w:t>
      </w:r>
      <w:r w:rsidR="001D2DDA" w:rsidRPr="00353AEE">
        <w:rPr>
          <w:highlight w:val="magenta"/>
        </w:rPr>
        <w:fldChar w:fldCharType="end"/>
      </w:r>
      <w:r w:rsidR="00352103" w:rsidRPr="00353AEE">
        <w:t>.</w:t>
      </w:r>
    </w:p>
    <w:p w:rsidR="00E406DF" w:rsidRPr="00353AEE" w:rsidRDefault="00E406DF" w:rsidP="004B7507">
      <w:pPr>
        <w:pStyle w:val="Text"/>
      </w:pPr>
    </w:p>
    <w:p w:rsidR="00944C7D" w:rsidRPr="00353AEE" w:rsidRDefault="00C6426F" w:rsidP="00944C7D">
      <w:pPr>
        <w:keepNext/>
        <w:jc w:val="center"/>
      </w:pPr>
      <w:r w:rsidRPr="00353AEE">
        <w:rPr>
          <w:noProof/>
          <w:lang w:eastAsia="de-DE"/>
          <w:rPrChange w:id="498" w:author="Greenich Viper" w:date="2018-05-03T14:09:00Z">
            <w:rPr>
              <w:noProof/>
              <w:lang w:val="de-DE" w:eastAsia="de-DE"/>
            </w:rPr>
          </w:rPrChange>
        </w:rPr>
        <w:drawing>
          <wp:inline distT="0" distB="0" distL="0" distR="0">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4646" cy="83700"/>
                    </a:xfrm>
                    <a:prstGeom prst="rect">
                      <a:avLst/>
                    </a:prstGeom>
                  </pic:spPr>
                </pic:pic>
              </a:graphicData>
            </a:graphic>
          </wp:inline>
        </w:drawing>
      </w:r>
    </w:p>
    <w:p w:rsidR="00E406DF" w:rsidRPr="00353AEE" w:rsidRDefault="00944C7D" w:rsidP="00944C7D">
      <w:pPr>
        <w:pStyle w:val="PRec-Figures"/>
      </w:pPr>
      <w:bookmarkStart w:id="499" w:name="_Ref512929676"/>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00281F45" w:rsidRPr="00353AEE">
        <w:rPr>
          <w:noProof/>
        </w:rPr>
        <w:t>9</w:t>
      </w:r>
      <w:r w:rsidR="001D2DDA" w:rsidRPr="00353AEE">
        <w:fldChar w:fldCharType="end"/>
      </w:r>
      <w:bookmarkEnd w:id="499"/>
      <w:r w:rsidR="003A1137" w:rsidRPr="00353AEE">
        <w:t xml:space="preserve"> Legend</w:t>
      </w:r>
      <w:proofErr w:type="gramEnd"/>
      <w:r w:rsidRPr="00353AEE">
        <w:t>.</w:t>
      </w:r>
    </w:p>
    <w:tbl>
      <w:tblPr>
        <w:tblStyle w:val="Tabellengitternetz"/>
        <w:tblW w:w="0" w:type="auto"/>
        <w:tblLook w:val="04A0"/>
      </w:tblPr>
      <w:tblGrid>
        <w:gridCol w:w="2363"/>
        <w:gridCol w:w="2363"/>
        <w:gridCol w:w="2363"/>
      </w:tblGrid>
      <w:tr w:rsidR="007D0A58" w:rsidRPr="00353AEE" w:rsidTr="007D0A58">
        <w:tc>
          <w:tcPr>
            <w:tcW w:w="0" w:type="auto"/>
            <w:tcMar>
              <w:left w:w="0" w:type="dxa"/>
              <w:right w:w="0" w:type="dxa"/>
            </w:tcMar>
          </w:tcPr>
          <w:p w:rsidR="007D0A58" w:rsidRPr="00353AEE" w:rsidRDefault="007D0A58" w:rsidP="007D0A58">
            <w:r w:rsidRPr="00353AEE">
              <w:rPr>
                <w:noProof/>
                <w:lang w:eastAsia="de-DE"/>
                <w:rPrChange w:id="500" w:author="Greenich Viper" w:date="2018-05-03T14:09:00Z">
                  <w:rPr>
                    <w:noProof/>
                    <w:lang w:val="de-DE" w:eastAsia="de-DE"/>
                  </w:rPr>
                </w:rPrChange>
              </w:rPr>
              <w:lastRenderedPageBreak/>
              <w:drawing>
                <wp:inline distT="0" distB="0" distL="0" distR="0">
                  <wp:extent cx="1494000" cy="1080000"/>
                  <wp:effectExtent l="0" t="0" r="0" b="6350"/>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7D0A58" w:rsidRPr="00353AEE" w:rsidRDefault="007D0A58" w:rsidP="007D0A58">
            <w:r w:rsidRPr="00353AEE">
              <w:rPr>
                <w:noProof/>
                <w:lang w:eastAsia="de-DE"/>
                <w:rPrChange w:id="501" w:author="Greenich Viper" w:date="2018-05-03T14:09:00Z">
                  <w:rPr>
                    <w:noProof/>
                    <w:lang w:val="de-DE" w:eastAsia="de-DE"/>
                  </w:rPr>
                </w:rPrChange>
              </w:rPr>
              <w:drawing>
                <wp:inline distT="0" distB="0" distL="0" distR="0">
                  <wp:extent cx="1494000" cy="1080000"/>
                  <wp:effectExtent l="0" t="0" r="0" b="6350"/>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353AEE" w:rsidRDefault="007D0A58" w:rsidP="007D0A58">
            <w:r w:rsidRPr="00353AEE">
              <w:rPr>
                <w:noProof/>
                <w:lang w:eastAsia="de-DE"/>
                <w:rPrChange w:id="502" w:author="Greenich Viper" w:date="2018-05-03T14:09:00Z">
                  <w:rPr>
                    <w:noProof/>
                    <w:lang w:val="de-DE" w:eastAsia="de-DE"/>
                  </w:rPr>
                </w:rPrChange>
              </w:rPr>
              <w:drawing>
                <wp:inline distT="0" distB="0" distL="0" distR="0">
                  <wp:extent cx="1494000" cy="1080000"/>
                  <wp:effectExtent l="0" t="0" r="0" b="6350"/>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rsidTr="007D0A58">
        <w:tc>
          <w:tcPr>
            <w:tcW w:w="0" w:type="auto"/>
            <w:tcMar>
              <w:left w:w="0" w:type="dxa"/>
              <w:right w:w="0" w:type="dxa"/>
            </w:tcMar>
          </w:tcPr>
          <w:p w:rsidR="007D0A58" w:rsidRPr="00353AEE" w:rsidRDefault="007D0A58" w:rsidP="007D0A58">
            <w:r w:rsidRPr="00353AEE">
              <w:rPr>
                <w:noProof/>
                <w:lang w:eastAsia="de-DE"/>
                <w:rPrChange w:id="503" w:author="Greenich Viper" w:date="2018-05-03T14:09:00Z">
                  <w:rPr>
                    <w:noProof/>
                    <w:lang w:val="de-DE" w:eastAsia="de-DE"/>
                  </w:rPr>
                </w:rPrChange>
              </w:rPr>
              <w:drawing>
                <wp:inline distT="0" distB="0" distL="0" distR="0">
                  <wp:extent cx="1494000" cy="1080000"/>
                  <wp:effectExtent l="0" t="0" r="0" b="6350"/>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353AEE" w:rsidRDefault="007D0A58" w:rsidP="007D0A58">
            <w:r w:rsidRPr="00353AEE">
              <w:rPr>
                <w:noProof/>
                <w:lang w:eastAsia="de-DE"/>
                <w:rPrChange w:id="504" w:author="Greenich Viper" w:date="2018-05-03T14:09:00Z">
                  <w:rPr>
                    <w:noProof/>
                    <w:lang w:val="de-DE" w:eastAsia="de-DE"/>
                  </w:rPr>
                </w:rPrChange>
              </w:rPr>
              <w:drawing>
                <wp:inline distT="0" distB="0" distL="0" distR="0">
                  <wp:extent cx="1494000" cy="1080000"/>
                  <wp:effectExtent l="0" t="0" r="0" b="6350"/>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353AEE" w:rsidRDefault="007D0A58" w:rsidP="00E70336">
            <w:pPr>
              <w:keepNext/>
            </w:pPr>
            <w:r w:rsidRPr="00353AEE">
              <w:rPr>
                <w:noProof/>
                <w:lang w:eastAsia="de-DE"/>
                <w:rPrChange w:id="505" w:author="Greenich Viper" w:date="2018-05-03T14:09:00Z">
                  <w:rPr>
                    <w:noProof/>
                    <w:lang w:val="de-DE" w:eastAsia="de-DE"/>
                  </w:rPr>
                </w:rPrChange>
              </w:rPr>
              <w:drawing>
                <wp:inline distT="0" distB="0" distL="0" distR="0">
                  <wp:extent cx="1494000" cy="1080000"/>
                  <wp:effectExtent l="0" t="0" r="0" b="6350"/>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rsidR="009745B3" w:rsidRPr="00353AEE" w:rsidRDefault="00E70336" w:rsidP="00E70336">
      <w:pPr>
        <w:pStyle w:val="PRec-Figures"/>
      </w:pPr>
      <w:bookmarkStart w:id="506" w:name="_Ref512856961"/>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10</w:t>
      </w:r>
      <w:r w:rsidR="001D2DDA" w:rsidRPr="00353AEE">
        <w:fldChar w:fldCharType="end"/>
      </w:r>
      <w:bookmarkEnd w:id="506"/>
      <w:r w:rsidRPr="00353AEE">
        <w:t xml:space="preserve"> </w:t>
      </w:r>
      <w:r w:rsidR="007D0A58" w:rsidRPr="00353AEE">
        <w:t>Observation of orientation angles measured from Samsung Galaxy S8 and the reference IMU. Both devices are in rest free from (top) and exposed to (bottom) magnetic disturbances.</w:t>
      </w:r>
    </w:p>
    <w:tbl>
      <w:tblPr>
        <w:tblStyle w:val="Tabellengitternetz"/>
        <w:tblW w:w="0" w:type="auto"/>
        <w:tblLook w:val="04A0"/>
      </w:tblPr>
      <w:tblGrid>
        <w:gridCol w:w="2363"/>
        <w:gridCol w:w="2363"/>
        <w:gridCol w:w="2363"/>
      </w:tblGrid>
      <w:tr w:rsidR="007D0A58" w:rsidRPr="00353AEE" w:rsidTr="00A202B4">
        <w:tc>
          <w:tcPr>
            <w:tcW w:w="0" w:type="auto"/>
            <w:tcMar>
              <w:left w:w="0" w:type="dxa"/>
              <w:right w:w="0" w:type="dxa"/>
            </w:tcMar>
          </w:tcPr>
          <w:p w:rsidR="007D0A58" w:rsidRPr="00353AEE" w:rsidRDefault="007D0A58" w:rsidP="00A202B4">
            <w:r w:rsidRPr="00353AEE">
              <w:rPr>
                <w:noProof/>
                <w:lang w:eastAsia="de-DE"/>
                <w:rPrChange w:id="507" w:author="Greenich Viper" w:date="2018-05-03T14:09:00Z">
                  <w:rPr>
                    <w:noProof/>
                    <w:lang w:val="de-DE" w:eastAsia="de-DE"/>
                  </w:rPr>
                </w:rPrChange>
              </w:rPr>
              <w:drawing>
                <wp:inline distT="0" distB="0" distL="0" distR="0">
                  <wp:extent cx="1494000" cy="1080000"/>
                  <wp:effectExtent l="0" t="0" r="0" b="6350"/>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08" w:author="Greenich Viper" w:date="2018-05-03T14:09:00Z">
                  <w:rPr>
                    <w:noProof/>
                    <w:lang w:val="de-DE" w:eastAsia="de-DE"/>
                  </w:rPr>
                </w:rPrChange>
              </w:rPr>
              <w:drawing>
                <wp:inline distT="0" distB="0" distL="0" distR="0">
                  <wp:extent cx="1494000" cy="1080000"/>
                  <wp:effectExtent l="0" t="0" r="0" b="6350"/>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09" w:author="Greenich Viper" w:date="2018-05-03T14:09:00Z">
                  <w:rPr>
                    <w:noProof/>
                    <w:lang w:val="de-DE" w:eastAsia="de-DE"/>
                  </w:rPr>
                </w:rPrChange>
              </w:rPr>
              <w:drawing>
                <wp:inline distT="0" distB="0" distL="0" distR="0">
                  <wp:extent cx="1494000" cy="1080000"/>
                  <wp:effectExtent l="0" t="0" r="0" b="6350"/>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7D0A58" w:rsidRPr="00353AEE" w:rsidTr="00A202B4">
        <w:tc>
          <w:tcPr>
            <w:tcW w:w="0" w:type="auto"/>
            <w:tcMar>
              <w:left w:w="0" w:type="dxa"/>
              <w:right w:w="0" w:type="dxa"/>
            </w:tcMar>
          </w:tcPr>
          <w:p w:rsidR="007D0A58" w:rsidRPr="00353AEE" w:rsidRDefault="007D0A58" w:rsidP="00A202B4">
            <w:r w:rsidRPr="00353AEE">
              <w:rPr>
                <w:noProof/>
                <w:lang w:eastAsia="de-DE"/>
                <w:rPrChange w:id="510" w:author="Greenich Viper" w:date="2018-05-03T14:09:00Z">
                  <w:rPr>
                    <w:noProof/>
                    <w:lang w:val="de-DE" w:eastAsia="de-DE"/>
                  </w:rPr>
                </w:rPrChange>
              </w:rPr>
              <w:drawing>
                <wp:inline distT="0" distB="0" distL="0" distR="0">
                  <wp:extent cx="1494000" cy="1080000"/>
                  <wp:effectExtent l="0" t="0" r="0" b="6350"/>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11" w:author="Greenich Viper" w:date="2018-05-03T14:09:00Z">
                  <w:rPr>
                    <w:noProof/>
                    <w:lang w:val="de-DE" w:eastAsia="de-DE"/>
                  </w:rPr>
                </w:rPrChange>
              </w:rPr>
              <w:drawing>
                <wp:inline distT="0" distB="0" distL="0" distR="0">
                  <wp:extent cx="1494000" cy="1080000"/>
                  <wp:effectExtent l="0" t="0" r="0" b="6350"/>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7D0A58" w:rsidRPr="00353AEE" w:rsidRDefault="007D0A58" w:rsidP="00E70336">
            <w:pPr>
              <w:keepNext/>
            </w:pPr>
            <w:r w:rsidRPr="00353AEE">
              <w:rPr>
                <w:noProof/>
                <w:lang w:eastAsia="de-DE"/>
                <w:rPrChange w:id="512" w:author="Greenich Viper" w:date="2018-05-03T14:09:00Z">
                  <w:rPr>
                    <w:noProof/>
                    <w:lang w:val="de-DE" w:eastAsia="de-DE"/>
                  </w:rPr>
                </w:rPrChange>
              </w:rPr>
              <w:drawing>
                <wp:inline distT="0" distB="0" distL="0" distR="0">
                  <wp:extent cx="1494000" cy="1080000"/>
                  <wp:effectExtent l="0" t="0" r="0" b="6350"/>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rsidR="00267F73" w:rsidRPr="00353AEE" w:rsidRDefault="00E70336" w:rsidP="00E70336">
      <w:pPr>
        <w:pStyle w:val="PRec-Figures"/>
      </w:pPr>
      <w:bookmarkStart w:id="513" w:name="_Ref512856965"/>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11</w:t>
      </w:r>
      <w:r w:rsidR="001D2DDA" w:rsidRPr="00353AEE">
        <w:fldChar w:fldCharType="end"/>
      </w:r>
      <w:bookmarkStart w:id="514" w:name="_Hlk512509504"/>
      <w:bookmarkEnd w:id="513"/>
      <w:r w:rsidRPr="00353AEE">
        <w:t xml:space="preserve"> </w:t>
      </w:r>
      <w:r w:rsidR="00267F73" w:rsidRPr="00353AEE">
        <w:t>Observation of orientation angles 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gitternetz"/>
        <w:tblW w:w="0" w:type="auto"/>
        <w:tblLook w:val="04A0"/>
      </w:tblPr>
      <w:tblGrid>
        <w:gridCol w:w="2363"/>
        <w:gridCol w:w="2363"/>
        <w:gridCol w:w="2363"/>
      </w:tblGrid>
      <w:tr w:rsidR="007D0A58" w:rsidRPr="00353AEE" w:rsidTr="00A202B4">
        <w:tc>
          <w:tcPr>
            <w:tcW w:w="0" w:type="auto"/>
            <w:tcMar>
              <w:left w:w="0" w:type="dxa"/>
              <w:right w:w="0" w:type="dxa"/>
            </w:tcMar>
          </w:tcPr>
          <w:p w:rsidR="007D0A58" w:rsidRPr="00353AEE" w:rsidRDefault="007D0A58" w:rsidP="00A202B4">
            <w:r w:rsidRPr="00353AEE">
              <w:rPr>
                <w:noProof/>
                <w:lang w:eastAsia="de-DE"/>
                <w:rPrChange w:id="515" w:author="Greenich Viper" w:date="2018-05-03T14:09:00Z">
                  <w:rPr>
                    <w:noProof/>
                    <w:lang w:val="de-DE" w:eastAsia="de-DE"/>
                  </w:rPr>
                </w:rPrChange>
              </w:rPr>
              <w:drawing>
                <wp:inline distT="0" distB="0" distL="0" distR="0">
                  <wp:extent cx="1494000" cy="1080000"/>
                  <wp:effectExtent l="0" t="0" r="0" b="6350"/>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16" w:author="Greenich Viper" w:date="2018-05-03T14:09:00Z">
                  <w:rPr>
                    <w:noProof/>
                    <w:lang w:val="de-DE" w:eastAsia="de-DE"/>
                  </w:rPr>
                </w:rPrChange>
              </w:rPr>
              <w:drawing>
                <wp:inline distT="0" distB="0" distL="0" distR="0">
                  <wp:extent cx="1494000" cy="1080000"/>
                  <wp:effectExtent l="0" t="0" r="0" b="6350"/>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17" w:author="Greenich Viper" w:date="2018-05-03T14:09:00Z">
                  <w:rPr>
                    <w:noProof/>
                    <w:lang w:val="de-DE" w:eastAsia="de-DE"/>
                  </w:rPr>
                </w:rPrChange>
              </w:rPr>
              <w:drawing>
                <wp:inline distT="0" distB="0" distL="0" distR="0">
                  <wp:extent cx="1494000" cy="1080000"/>
                  <wp:effectExtent l="0" t="0" r="0" b="6350"/>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7D0A58" w:rsidRPr="00353AEE" w:rsidTr="00A202B4">
        <w:tc>
          <w:tcPr>
            <w:tcW w:w="0" w:type="auto"/>
            <w:tcMar>
              <w:left w:w="0" w:type="dxa"/>
              <w:right w:w="0" w:type="dxa"/>
            </w:tcMar>
          </w:tcPr>
          <w:p w:rsidR="007D0A58" w:rsidRPr="00353AEE" w:rsidRDefault="007D0A58" w:rsidP="00A202B4">
            <w:r w:rsidRPr="00353AEE">
              <w:rPr>
                <w:noProof/>
                <w:lang w:eastAsia="de-DE"/>
                <w:rPrChange w:id="518" w:author="Greenich Viper" w:date="2018-05-03T14:09:00Z">
                  <w:rPr>
                    <w:noProof/>
                    <w:lang w:val="de-DE" w:eastAsia="de-DE"/>
                  </w:rPr>
                </w:rPrChange>
              </w:rPr>
              <w:lastRenderedPageBreak/>
              <w:drawing>
                <wp:inline distT="0" distB="0" distL="0" distR="0">
                  <wp:extent cx="1494000" cy="1080000"/>
                  <wp:effectExtent l="0" t="0" r="0" b="6350"/>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7D0A58" w:rsidRPr="00353AEE" w:rsidRDefault="007D0A58" w:rsidP="00A202B4">
            <w:r w:rsidRPr="00353AEE">
              <w:rPr>
                <w:noProof/>
                <w:lang w:eastAsia="de-DE"/>
                <w:rPrChange w:id="519" w:author="Greenich Viper" w:date="2018-05-03T14:09:00Z">
                  <w:rPr>
                    <w:noProof/>
                    <w:lang w:val="de-DE" w:eastAsia="de-DE"/>
                  </w:rPr>
                </w:rPrChange>
              </w:rPr>
              <w:drawing>
                <wp:inline distT="0" distB="0" distL="0" distR="0">
                  <wp:extent cx="1494000" cy="1080000"/>
                  <wp:effectExtent l="0" t="0" r="0" b="6350"/>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7D0A58" w:rsidRPr="00353AEE" w:rsidRDefault="007D0A58" w:rsidP="00E70336">
            <w:pPr>
              <w:keepNext/>
            </w:pPr>
            <w:r w:rsidRPr="00353AEE">
              <w:rPr>
                <w:noProof/>
                <w:lang w:eastAsia="de-DE"/>
                <w:rPrChange w:id="520" w:author="Greenich Viper" w:date="2018-05-03T14:09:00Z">
                  <w:rPr>
                    <w:noProof/>
                    <w:lang w:val="de-DE" w:eastAsia="de-DE"/>
                  </w:rPr>
                </w:rPrChange>
              </w:rPr>
              <w:drawing>
                <wp:inline distT="0" distB="0" distL="0" distR="0">
                  <wp:extent cx="1494000" cy="1080000"/>
                  <wp:effectExtent l="0" t="0" r="0" b="6350"/>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rsidR="003D4743" w:rsidRPr="00353AEE" w:rsidRDefault="00E70336" w:rsidP="00E70336">
      <w:pPr>
        <w:pStyle w:val="PRec-Figures"/>
      </w:pPr>
      <w:bookmarkStart w:id="521" w:name="_Ref512856974"/>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12</w:t>
      </w:r>
      <w:r w:rsidR="001D2DDA" w:rsidRPr="00353AEE">
        <w:fldChar w:fldCharType="end"/>
      </w:r>
      <w:bookmarkEnd w:id="514"/>
      <w:bookmarkEnd w:id="521"/>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rsidR="00E70336" w:rsidRPr="00353AEE" w:rsidRDefault="003D4743" w:rsidP="00E70336">
      <w:pPr>
        <w:keepNext/>
        <w:jc w:val="center"/>
      </w:pPr>
      <w:r w:rsidRPr="00353AEE">
        <w:rPr>
          <w:noProof/>
          <w:lang w:eastAsia="de-DE"/>
          <w:rPrChange w:id="522" w:author="Greenich Viper" w:date="2018-05-03T14:09:00Z">
            <w:rPr>
              <w:noProof/>
              <w:lang w:val="de-DE" w:eastAsia="de-DE"/>
            </w:rPr>
          </w:rPrChange>
        </w:rPr>
        <w:drawing>
          <wp:inline distT="0" distB="0" distL="0" distR="0">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0000" cy="1033201"/>
                    </a:xfrm>
                    <a:prstGeom prst="rect">
                      <a:avLst/>
                    </a:prstGeom>
                  </pic:spPr>
                </pic:pic>
              </a:graphicData>
            </a:graphic>
          </wp:inline>
        </w:drawing>
      </w:r>
    </w:p>
    <w:p w:rsidR="00AB410F" w:rsidRPr="00353AEE" w:rsidRDefault="00E70336" w:rsidP="00E70336">
      <w:pPr>
        <w:pStyle w:val="PRec-Figures"/>
      </w:pPr>
      <w:bookmarkStart w:id="523" w:name="_Ref513021535"/>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13</w:t>
      </w:r>
      <w:r w:rsidR="001D2DDA" w:rsidRPr="00353AEE">
        <w:fldChar w:fldCharType="end"/>
      </w:r>
      <w:bookmarkEnd w:id="5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7D0A58">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1120B6" w:rsidP="007D0A58">
      <w:pPr>
        <w:pStyle w:val="PRec-MainText"/>
      </w:pPr>
      <w:r w:rsidRPr="00353AEE">
        <w:t xml:space="preserve">Considering mean deviations </w:t>
      </w:r>
      <w:r w:rsidR="00AB410F" w:rsidRPr="00353AEE">
        <w:t xml:space="preserve">in </w:t>
      </w:r>
      <w:fldSimple w:instr=" REF _Ref513021535 \h  \* MERGEFORMAT ">
        <w:r w:rsidR="00281F45" w:rsidRPr="00353AEE">
          <w:t xml:space="preserve">Fig. </w:t>
        </w:r>
        <w:r w:rsidR="00281F45" w:rsidRPr="00353AEE">
          <w:rPr>
            <w:noProof/>
          </w:rPr>
          <w:t>13</w:t>
        </w:r>
      </w:fldSimple>
      <w:r w:rsidRPr="00353AEE">
        <w:t xml:space="preserve">, </w:t>
      </w:r>
      <w:r w:rsidR="00AB410F" w:rsidRPr="00353AEE">
        <w:t xml:space="preserve">good agreement with related studies can be resolved. </w:t>
      </w:r>
      <w:sdt>
        <w:sdtPr>
          <w:id w:val="-1945993132"/>
          <w:citation/>
        </w:sdtPr>
        <w:sdtContent>
          <w:r w:rsidR="001D2DDA" w:rsidRPr="00353AEE">
            <w:fldChar w:fldCharType="begin"/>
          </w:r>
          <w:r w:rsidR="00F729AF" w:rsidRPr="00353AEE">
            <w:rPr>
              <w:rPrChange w:id="524" w:author="Greenich Viper" w:date="2018-05-03T14:09:00Z">
                <w:rPr>
                  <w:lang w:val="en-US"/>
                </w:rPr>
              </w:rPrChange>
            </w:rPr>
            <w:instrText xml:space="preserve"> CITATION Blum2013 \l 1031 </w:instrText>
          </w:r>
          <w:r w:rsidR="001D2DDA" w:rsidRPr="00353AEE">
            <w:fldChar w:fldCharType="separate"/>
          </w:r>
          <w:r w:rsidR="00281F45" w:rsidRPr="00353AEE">
            <w:rPr>
              <w:noProof/>
              <w:rPrChange w:id="525" w:author="Greenich Viper" w:date="2018-05-03T14:09:00Z">
                <w:rPr>
                  <w:noProof/>
                  <w:lang w:val="en-US"/>
                </w:rPr>
              </w:rPrChange>
            </w:rPr>
            <w:t>(Blum, et al., 2013)</w:t>
          </w:r>
          <w:r w:rsidR="001D2DDA" w:rsidRPr="00353AEE">
            <w:fldChar w:fldCharType="end"/>
          </w:r>
        </w:sdtContent>
      </w:sdt>
      <w:r w:rsidR="00F729AF" w:rsidRPr="00353AEE">
        <w:t xml:space="preserve"> </w:t>
      </w:r>
      <w:proofErr w:type="gramStart"/>
      <w:r w:rsidR="00AB410F" w:rsidRPr="00353AEE">
        <w:t>determined</w:t>
      </w:r>
      <w:proofErr w:type="gramEnd"/>
      <w:r w:rsidR="00AB410F" w:rsidRPr="00353AEE">
        <w:t xml:space="preserve">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1D2DDA" w:rsidRPr="00353AEE">
            <w:fldChar w:fldCharType="begin"/>
          </w:r>
          <w:r w:rsidR="006A384C" w:rsidRPr="00353AEE">
            <w:rPr>
              <w:rPrChange w:id="526" w:author="Greenich Viper" w:date="2018-05-03T14:09:00Z">
                <w:rPr>
                  <w:lang w:val="en-US"/>
                </w:rPr>
              </w:rPrChange>
            </w:rPr>
            <w:instrText xml:space="preserve"> CITATION Kok2017 \l 1031 </w:instrText>
          </w:r>
          <w:r w:rsidR="001D2DDA" w:rsidRPr="00353AEE">
            <w:fldChar w:fldCharType="separate"/>
          </w:r>
          <w:r w:rsidR="00281F45" w:rsidRPr="00353AEE">
            <w:rPr>
              <w:noProof/>
              <w:rPrChange w:id="527" w:author="Greenich Viper" w:date="2018-05-03T14:09:00Z">
                <w:rPr>
                  <w:noProof/>
                  <w:lang w:val="en-US"/>
                </w:rPr>
              </w:rPrChange>
            </w:rPr>
            <w:t>(Kok, et al., 2017)</w:t>
          </w:r>
          <w:r w:rsidR="001D2DDA" w:rsidRPr="00353AEE">
            <w:fldChar w:fldCharType="end"/>
          </w:r>
        </w:sdtContent>
      </w:sdt>
      <w:r w:rsidR="00AB410F" w:rsidRPr="00353AEE">
        <w:t xml:space="preserve"> show how magnetic disturbances affect all three orientation angles referring to </w:t>
      </w:r>
      <w:r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Pr="00353AEE">
        <w:t xml:space="preserve">In consideration to this, the magnetic field should have a major influence on the result of the heading angle, which is why the observations of rigid, rigid after warming up and moving </w:t>
      </w:r>
      <w:proofErr w:type="spellStart"/>
      <w:r w:rsidRPr="00353AEE">
        <w:t>smartphones</w:t>
      </w:r>
      <w:proofErr w:type="spellEnd"/>
      <w:r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7D0A58">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450A39" w:rsidP="007D0A58">
      <w:pPr>
        <w:pStyle w:val="PRec-Heading2"/>
      </w:pPr>
      <w:r w:rsidRPr="00353AEE">
        <w:lastRenderedPageBreak/>
        <w:t>4.2.1</w:t>
      </w:r>
      <w:r w:rsidR="00AB410F" w:rsidRPr="00353AEE">
        <w:t xml:space="preserve"> </w:t>
      </w:r>
      <w:r w:rsidR="00975ABA" w:rsidRPr="00353AEE">
        <w:t>Orientation</w:t>
      </w:r>
      <w:r w:rsidR="00AB410F" w:rsidRPr="00353AEE">
        <w:t xml:space="preserve"> stability</w:t>
      </w:r>
    </w:p>
    <w:p w:rsidR="000D7AF2" w:rsidRPr="00353AEE" w:rsidRDefault="00AB410F" w:rsidP="007D0A5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IMU and the </w:t>
      </w:r>
      <w:proofErr w:type="spellStart"/>
      <w:r w:rsidR="000D7AF2" w:rsidRPr="00353AEE">
        <w:t>smartphones</w:t>
      </w:r>
      <w:proofErr w:type="spellEnd"/>
      <w:r w:rsidR="000D7AF2" w:rsidRPr="00353AEE">
        <w:t xml:space="preserve"> Samsung Galaxy S8 and Google Nexus 5 (see </w:t>
      </w:r>
      <w:r w:rsidR="001D2DDA" w:rsidRPr="00353AEE">
        <w:fldChar w:fldCharType="begin"/>
      </w:r>
      <w:r w:rsidR="000D7AF2" w:rsidRPr="00353AEE">
        <w:instrText xml:space="preserve"> REF _Ref513023737 \h </w:instrText>
      </w:r>
      <w:r w:rsidR="001D2DDA" w:rsidRPr="00353AEE">
        <w:fldChar w:fldCharType="separate"/>
      </w:r>
      <w:r w:rsidR="00281F45" w:rsidRPr="00353AEE">
        <w:t xml:space="preserve">Fig. </w:t>
      </w:r>
      <w:r w:rsidR="00281F45" w:rsidRPr="00353AEE">
        <w:rPr>
          <w:noProof/>
        </w:rPr>
        <w:t>14</w:t>
      </w:r>
      <w:r w:rsidR="001D2DDA"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magnetic-interfered environment.</w:t>
      </w:r>
    </w:p>
    <w:p w:rsidR="000D7AF2" w:rsidRPr="00353AEE" w:rsidRDefault="000D7AF2" w:rsidP="000D7AF2">
      <w:pPr>
        <w:pStyle w:val="PRec-MainText"/>
        <w:ind w:firstLine="0"/>
      </w:pPr>
    </w:p>
    <w:p w:rsidR="000D7AF2" w:rsidRPr="00353AEE" w:rsidRDefault="000D7AF2" w:rsidP="000D7AF2">
      <w:pPr>
        <w:jc w:val="center"/>
      </w:pPr>
      <w:r w:rsidRPr="00353AEE">
        <w:rPr>
          <w:noProof/>
          <w:lang w:eastAsia="de-DE"/>
          <w:rPrChange w:id="528" w:author="Greenich Viper" w:date="2018-05-03T14:09:00Z">
            <w:rPr>
              <w:noProof/>
              <w:lang w:val="de-DE" w:eastAsia="de-DE"/>
            </w:rPr>
          </w:rPrChange>
        </w:rPr>
        <w:drawing>
          <wp:inline distT="0" distB="0" distL="0" distR="0">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0000" cy="1138807"/>
                    </a:xfrm>
                    <a:prstGeom prst="rect">
                      <a:avLst/>
                    </a:prstGeom>
                  </pic:spPr>
                </pic:pic>
              </a:graphicData>
            </a:graphic>
          </wp:inline>
        </w:drawing>
      </w:r>
    </w:p>
    <w:p w:rsidR="000D7AF2" w:rsidRPr="00353AEE" w:rsidRDefault="000D7AF2" w:rsidP="000D7AF2">
      <w:pPr>
        <w:pStyle w:val="PRec-Figures"/>
      </w:pPr>
      <w:bookmarkStart w:id="529" w:name="_Ref513023737"/>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14</w:t>
      </w:r>
      <w:r w:rsidR="001D2DDA" w:rsidRPr="00353AEE">
        <w:fldChar w:fldCharType="end"/>
      </w:r>
      <w:bookmarkEnd w:id="529"/>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1D2DDA" w:rsidRPr="00353AEE">
            <w:fldChar w:fldCharType="begin"/>
          </w:r>
          <w:r w:rsidR="006A384C" w:rsidRPr="00353AEE">
            <w:rPr>
              <w:rPrChange w:id="530" w:author="Greenich Viper" w:date="2018-05-03T14:09:00Z">
                <w:rPr>
                  <w:lang w:val="en-US"/>
                </w:rPr>
              </w:rPrChange>
            </w:rPr>
            <w:instrText xml:space="preserve"> CITATION Fritsch2011 \l 1031 </w:instrText>
          </w:r>
          <w:r w:rsidR="001D2DDA" w:rsidRPr="00353AEE">
            <w:fldChar w:fldCharType="separate"/>
          </w:r>
          <w:r w:rsidR="00281F45" w:rsidRPr="00353AEE">
            <w:rPr>
              <w:noProof/>
              <w:rPrChange w:id="531" w:author="Greenich Viper" w:date="2018-05-03T14:09:00Z">
                <w:rPr>
                  <w:noProof/>
                  <w:lang w:val="en-US"/>
                </w:rPr>
              </w:rPrChange>
            </w:rPr>
            <w:t>(Fritsch, et al., 2011)</w:t>
          </w:r>
          <w:r w:rsidR="001D2DDA"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sdt>
        <w:sdtPr>
          <w:id w:val="-1314944636"/>
          <w:citation/>
        </w:sdtPr>
        <w:sdtContent>
          <w:r w:rsidR="001D2DDA" w:rsidRPr="00353AEE">
            <w:fldChar w:fldCharType="begin"/>
          </w:r>
          <w:r w:rsidR="006A384C" w:rsidRPr="00353AEE">
            <w:rPr>
              <w:rPrChange w:id="532" w:author="Greenich Viper" w:date="2018-05-03T14:09:00Z">
                <w:rPr>
                  <w:lang w:val="en-US"/>
                </w:rPr>
              </w:rPrChange>
            </w:rPr>
            <w:instrText xml:space="preserve"> CITATION Meek2013 \l 1031 </w:instrText>
          </w:r>
          <w:r w:rsidR="001D2DDA" w:rsidRPr="00353AEE">
            <w:fldChar w:fldCharType="separate"/>
          </w:r>
          <w:r w:rsidR="00281F45" w:rsidRPr="00353AEE">
            <w:rPr>
              <w:noProof/>
              <w:rPrChange w:id="533" w:author="Greenich Viper" w:date="2018-05-03T14:09:00Z">
                <w:rPr>
                  <w:noProof/>
                  <w:lang w:val="en-US"/>
                </w:rPr>
              </w:rPrChange>
            </w:rPr>
            <w:t>(Meek, et al., 2013)</w:t>
          </w:r>
          <w:r w:rsidR="001D2DDA"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1D2DDA" w:rsidRPr="00353AEE">
            <w:fldChar w:fldCharType="begin"/>
          </w:r>
          <w:r w:rsidR="006A384C" w:rsidRPr="00353AEE">
            <w:rPr>
              <w:rPrChange w:id="534" w:author="Greenich Viper" w:date="2018-05-03T14:09:00Z">
                <w:rPr>
                  <w:lang w:val="en-US"/>
                </w:rPr>
              </w:rPrChange>
            </w:rPr>
            <w:instrText xml:space="preserve"> CITATION Kok2017 \l 1031 </w:instrText>
          </w:r>
          <w:r w:rsidR="001D2DDA" w:rsidRPr="00353AEE">
            <w:fldChar w:fldCharType="separate"/>
          </w:r>
          <w:r w:rsidR="00281F45" w:rsidRPr="00353AEE">
            <w:rPr>
              <w:noProof/>
              <w:rPrChange w:id="535" w:author="Greenich Viper" w:date="2018-05-03T14:09:00Z">
                <w:rPr>
                  <w:noProof/>
                  <w:lang w:val="en-US"/>
                </w:rPr>
              </w:rPrChange>
            </w:rPr>
            <w:t>(Kok, et al., 2017)</w:t>
          </w:r>
          <w:r w:rsidR="001D2DDA"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1D2DDA" w:rsidRPr="00353AEE">
        <w:fldChar w:fldCharType="begin"/>
      </w:r>
      <w:r w:rsidR="000D7AF2" w:rsidRPr="00353AEE">
        <w:instrText xml:space="preserve"> REF _Ref512856961 \h </w:instrText>
      </w:r>
      <w:r w:rsidR="001D2DDA" w:rsidRPr="00353AEE">
        <w:fldChar w:fldCharType="separate"/>
      </w:r>
      <w:r w:rsidR="00281F45" w:rsidRPr="00353AEE">
        <w:t xml:space="preserve">Fig. </w:t>
      </w:r>
      <w:r w:rsidR="00281F45" w:rsidRPr="00353AEE">
        <w:rPr>
          <w:noProof/>
        </w:rPr>
        <w:t>10</w:t>
      </w:r>
      <w:r w:rsidR="001D2DDA" w:rsidRPr="00353AEE">
        <w:fldChar w:fldCharType="end"/>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450A39" w:rsidP="00A45FD9">
      <w:pPr>
        <w:pStyle w:val="PRec-Heading2"/>
      </w:pPr>
      <w:r w:rsidRPr="00353AEE">
        <w:t>4.2.2</w:t>
      </w:r>
      <w:r w:rsidR="002F46E2" w:rsidRPr="00353AEE">
        <w:t xml:space="preserve"> </w:t>
      </w:r>
      <w:r w:rsidR="000D7AF2" w:rsidRPr="00353AEE">
        <w:t>Orientation</w:t>
      </w:r>
      <w:r w:rsidR="002F46E2" w:rsidRPr="00353AEE">
        <w:t xml:space="preserve"> sensitivity</w:t>
      </w:r>
    </w:p>
    <w:p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orientation leading to different image contents.</w:t>
      </w:r>
      <w:r w:rsidR="000D7AF2" w:rsidRPr="00353AEE">
        <w:t xml:space="preserve"> Similarly to the research of location sensitivity (</w:t>
      </w:r>
      <w:r w:rsidR="000D7AF2" w:rsidRPr="00353AEE">
        <w:rPr>
          <w:color w:val="00B050"/>
        </w:rPr>
        <w:t>section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A45FD9">
      <w:pPr>
        <w:pStyle w:val="PRec-MainText"/>
      </w:pPr>
      <w:r w:rsidRPr="00353AEE">
        <w:lastRenderedPageBreak/>
        <w:t>As shown in</w:t>
      </w:r>
      <w:r w:rsidR="000D7AF2" w:rsidRPr="00353AEE">
        <w:t xml:space="preserve"> </w:t>
      </w:r>
      <w:r w:rsidR="001D2DDA" w:rsidRPr="00353AEE">
        <w:fldChar w:fldCharType="begin"/>
      </w:r>
      <w:r w:rsidR="000D7AF2" w:rsidRPr="00353AEE">
        <w:instrText xml:space="preserve"> REF _Ref513024772 \h </w:instrText>
      </w:r>
      <w:r w:rsidR="001D2DDA" w:rsidRPr="00353AEE">
        <w:fldChar w:fldCharType="separate"/>
      </w:r>
      <w:r w:rsidR="00281F45" w:rsidRPr="00353AEE">
        <w:t xml:space="preserve">Fig. </w:t>
      </w:r>
      <w:r w:rsidR="00281F45" w:rsidRPr="00353AEE">
        <w:rPr>
          <w:noProof/>
        </w:rPr>
        <w:t>15</w:t>
      </w:r>
      <w:r w:rsidR="001D2DDA"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1D2DDA" w:rsidRPr="00353AEE">
            <w:fldChar w:fldCharType="begin"/>
          </w:r>
          <w:r w:rsidR="006A384C" w:rsidRPr="00353AEE">
            <w:rPr>
              <w:rPrChange w:id="536" w:author="Greenich Viper" w:date="2018-05-03T14:09:00Z">
                <w:rPr>
                  <w:lang w:val="en-US"/>
                </w:rPr>
              </w:rPrChange>
            </w:rPr>
            <w:instrText xml:space="preserve"> CITATION Lowe2004 \l 1031 </w:instrText>
          </w:r>
          <w:r w:rsidR="001D2DDA" w:rsidRPr="00353AEE">
            <w:fldChar w:fldCharType="separate"/>
          </w:r>
          <w:r w:rsidR="00281F45" w:rsidRPr="00353AEE">
            <w:rPr>
              <w:noProof/>
              <w:rPrChange w:id="537" w:author="Greenich Viper" w:date="2018-05-03T14:09:00Z">
                <w:rPr>
                  <w:noProof/>
                  <w:lang w:val="en-US"/>
                </w:rPr>
              </w:rPrChange>
            </w:rPr>
            <w:t>(Lowe, 2004)</w:t>
          </w:r>
          <w:r w:rsidR="001D2DDA" w:rsidRPr="00353AEE">
            <w:fldChar w:fldCharType="end"/>
          </w:r>
        </w:sdtContent>
      </w:sdt>
      <w:r w:rsidRPr="00353AEE">
        <w:t xml:space="preserve"> and thus, changing the roll angle does not have</w:t>
      </w:r>
      <w:r w:rsidR="00450A39" w:rsidRPr="00353AEE">
        <w:t xml:space="preserve"> major influence on the outcome.</w:t>
      </w:r>
    </w:p>
    <w:p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massive problems ahead showing errors </w:t>
      </w:r>
      <w:r w:rsidR="00450A39" w:rsidRPr="00353AEE">
        <w:t>of more than 30 degrees, as mentioned before</w:t>
      </w:r>
      <w:r w:rsidRPr="00353AEE">
        <w:t>.</w:t>
      </w:r>
    </w:p>
    <w:p w:rsidR="00E96DE8" w:rsidRPr="00353AEE" w:rsidRDefault="00E96DE8" w:rsidP="00AB410F">
      <w:pPr>
        <w:pStyle w:val="Text"/>
      </w:pPr>
    </w:p>
    <w:p w:rsidR="00E70336" w:rsidRPr="00353AEE" w:rsidRDefault="00E96DE8" w:rsidP="00E70336">
      <w:pPr>
        <w:keepNext/>
        <w:jc w:val="center"/>
      </w:pPr>
      <w:r w:rsidRPr="00353AEE">
        <w:rPr>
          <w:noProof/>
          <w:lang w:eastAsia="de-DE"/>
          <w:rPrChange w:id="538" w:author="Greenich Viper" w:date="2018-05-03T14:09:00Z">
            <w:rPr>
              <w:noProof/>
              <w:lang w:val="de-DE" w:eastAsia="de-DE"/>
            </w:rPr>
          </w:rPrChang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2734B" w:rsidRPr="00353AEE" w:rsidRDefault="00E70336" w:rsidP="00E70336">
      <w:pPr>
        <w:pStyle w:val="PRec-Figures"/>
      </w:pPr>
      <w:bookmarkStart w:id="539" w:name="_Ref513024772"/>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r w:rsidR="00281F45" w:rsidRPr="00353AEE">
        <w:rPr>
          <w:noProof/>
        </w:rPr>
        <w:t>15</w:t>
      </w:r>
      <w:r w:rsidR="001D2DDA" w:rsidRPr="00353AEE">
        <w:fldChar w:fldCharType="end"/>
      </w:r>
      <w:bookmarkEnd w:id="539"/>
      <w:r w:rsidR="002F46E2" w:rsidRPr="00353AEE">
        <w:t xml:space="preserve"> </w:t>
      </w:r>
      <w:r w:rsidR="00984126" w:rsidRPr="00353AEE">
        <w:t>Number of total inliers in [%</w:t>
      </w:r>
      <w:proofErr w:type="gramStart"/>
      <w:r w:rsidR="00984126" w:rsidRPr="00353AEE">
        <w:t>] registering</w:t>
      </w:r>
      <w:proofErr w:type="gramEnd"/>
      <w:r w:rsidR="00984126" w:rsidRPr="00353AEE">
        <w:t xml:space="preserve"> real and synthetic images (</w:t>
      </w:r>
      <w:r w:rsidR="00984126" w:rsidRPr="00353AEE">
        <w:rPr>
          <w:color w:val="CC00CC"/>
        </w:rPr>
        <w:t xml:space="preserve">see </w:t>
      </w:r>
      <w:r w:rsidR="000A7D0B" w:rsidRPr="00353AEE">
        <w:rPr>
          <w:color w:val="CC00CC"/>
        </w:rPr>
        <w:t xml:space="preserve">section </w:t>
      </w:r>
      <w:r w:rsidR="00984126" w:rsidRPr="00353AEE">
        <w:rPr>
          <w:color w:val="CC00CC"/>
        </w:rPr>
        <w:t xml:space="preserve">4.1) </w:t>
      </w:r>
      <w:r w:rsidR="00984126" w:rsidRPr="00353AEE">
        <w:t xml:space="preserve">manipulating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because in case failed matching.</w:t>
      </w:r>
    </w:p>
    <w:p w:rsidR="0052734B" w:rsidRPr="00353AEE" w:rsidRDefault="00975ABA" w:rsidP="00A45FD9">
      <w:pPr>
        <w:pStyle w:val="PRec-Heading2"/>
      </w:pPr>
      <w:r w:rsidRPr="00353AEE">
        <w:t>4</w:t>
      </w:r>
      <w:r w:rsidR="0052734B" w:rsidRPr="00353AEE">
        <w:t>.3 Power consumption</w:t>
      </w:r>
    </w:p>
    <w:p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w:t>
      </w:r>
      <w:del w:id="540" w:author="Greenich Viper" w:date="2018-05-03T16:05:00Z">
        <w:r w:rsidRPr="00353AEE" w:rsidDel="00CC4B2C">
          <w:delText xml:space="preserve"> for specific studies</w:delText>
        </w:r>
      </w:del>
      <w:r w:rsidRPr="00353AEE">
        <w:t>.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765B50" w:rsidDel="00CC4B2C" w:rsidRDefault="0052734B" w:rsidP="00A45FD9">
      <w:pPr>
        <w:pStyle w:val="PRec-MainText"/>
        <w:rPr>
          <w:del w:id="541" w:author="Greenich Viper" w:date="2018-05-03T16:09:00Z"/>
        </w:rPr>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w:t>
      </w:r>
      <w:del w:id="542" w:author="Greenich Viper" w:date="2018-05-03T16:07:00Z">
        <w:r w:rsidR="00C32FD4" w:rsidRPr="00353AEE" w:rsidDel="00CC4B2C">
          <w:delText xml:space="preserve">, both </w:delText>
        </w:r>
        <w:r w:rsidR="00D343E6" w:rsidRPr="00353AEE" w:rsidDel="00CC4B2C">
          <w:delText xml:space="preserve">apps </w:delText>
        </w:r>
        <w:r w:rsidR="00C32FD4" w:rsidRPr="00353AEE" w:rsidDel="00CC4B2C">
          <w:delText xml:space="preserve">are further outlined in </w:delText>
        </w:r>
        <w:r w:rsidR="00C32FD4" w:rsidRPr="00353AEE" w:rsidDel="00CC4B2C">
          <w:rPr>
            <w:color w:val="00B050"/>
          </w:rPr>
          <w:delText>section (applications</w:delText>
        </w:r>
        <w:r w:rsidR="00C32FD4" w:rsidRPr="00353AEE" w:rsidDel="00CC4B2C">
          <w:delText>),</w:delText>
        </w:r>
      </w:del>
      <w:r w:rsidR="00C32FD4" w:rsidRPr="00353AEE">
        <w:t xml:space="preserve">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ins w:id="543" w:author="Greenich Viper" w:date="2018-05-03T16:07:00Z">
        <w:r w:rsidR="00CC4B2C" w:rsidRPr="00CC4B2C">
          <w:t xml:space="preserve"> </w:t>
        </w:r>
        <w:r w:rsidR="00CC4B2C">
          <w:t>B</w:t>
        </w:r>
        <w:r w:rsidR="00CC4B2C" w:rsidRPr="00353AEE">
          <w:t xml:space="preserve">oth apps are further outlined in </w:t>
        </w:r>
        <w:r w:rsidR="00CC4B2C" w:rsidRPr="00353AEE">
          <w:rPr>
            <w:color w:val="00B050"/>
          </w:rPr>
          <w:t>section (applications</w:t>
        </w:r>
        <w:r w:rsidR="00CC4B2C" w:rsidRPr="00353AEE">
          <w:t>)</w:t>
        </w:r>
        <w:r w:rsidR="00CC4B2C">
          <w:t>.</w:t>
        </w:r>
      </w:ins>
      <w:r w:rsidRPr="00353AEE">
        <w:t xml:space="preserve"> Measuring the power consumption on an app-specific level is not supported by default on mobile devices. Formerly, the power consumption has only been assessed on a hardware component level </w:t>
      </w:r>
      <w:sdt>
        <w:sdtPr>
          <w:id w:val="-489951152"/>
          <w:citation/>
        </w:sdtPr>
        <w:sdtContent>
          <w:r w:rsidR="001D2DDA" w:rsidRPr="00353AEE">
            <w:fldChar w:fldCharType="begin"/>
          </w:r>
          <w:r w:rsidR="006A384C" w:rsidRPr="00353AEE">
            <w:rPr>
              <w:rPrChange w:id="544" w:author="Greenich Viper" w:date="2018-05-03T14:09:00Z">
                <w:rPr>
                  <w:lang w:val="en-US"/>
                </w:rPr>
              </w:rPrChange>
            </w:rPr>
            <w:instrText xml:space="preserve"> CITATION Carroll2010 \l 1031 </w:instrText>
          </w:r>
          <w:r w:rsidR="001D2DDA" w:rsidRPr="00353AEE">
            <w:fldChar w:fldCharType="separate"/>
          </w:r>
          <w:r w:rsidR="00281F45" w:rsidRPr="00353AEE">
            <w:rPr>
              <w:noProof/>
              <w:rPrChange w:id="545" w:author="Greenich Viper" w:date="2018-05-03T14:09:00Z">
                <w:rPr>
                  <w:noProof/>
                  <w:lang w:val="en-US"/>
                </w:rPr>
              </w:rPrChange>
            </w:rPr>
            <w:t>(Carroll &amp; Heiser, 2010)</w:t>
          </w:r>
          <w:r w:rsidR="001D2DDA"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ins w:id="546" w:author="Greenich Viper" w:date="2018-05-03T16:08:00Z">
        <w:r w:rsidR="00CC4B2C">
          <w:t>s</w:t>
        </w:r>
      </w:ins>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lastRenderedPageBreak/>
        <w:t>CPU</w:t>
      </w:r>
      <w:r w:rsidRPr="00353AEE">
        <w:t xml:space="preserve"> temperature), which is used in this study to draw higher-level conclusions on the utilisation of the apps. The presented measurements were obtained on a Google Nexus 5 </w:t>
      </w:r>
      <w:proofErr w:type="spellStart"/>
      <w:r w:rsidRPr="00353AEE">
        <w:t>smartphone</w:t>
      </w:r>
      <w:proofErr w:type="spellEnd"/>
      <w:del w:id="547" w:author="Greenich Viper" w:date="2018-05-03T16:09:00Z">
        <w:r w:rsidRPr="00353AEE" w:rsidDel="00CC4B2C">
          <w:delText xml:space="preserve"> (4-core ARM </w:delText>
        </w:r>
        <w:r w:rsidR="00975ABA" w:rsidRPr="00353AEE" w:rsidDel="00CC4B2C">
          <w:delText>CPU</w:delText>
        </w:r>
        <w:r w:rsidRPr="00353AEE" w:rsidDel="00CC4B2C">
          <w:delText xml:space="preserve">, Qualcomm Adreno </w:delText>
        </w:r>
        <w:r w:rsidR="00975ABA" w:rsidRPr="00353AEE" w:rsidDel="00CC4B2C">
          <w:delText>GPU</w:delText>
        </w:r>
        <w:r w:rsidRPr="00353AEE" w:rsidDel="00CC4B2C">
          <w:delText>)</w:delText>
        </w:r>
      </w:del>
      <w:r w:rsidRPr="00353AEE">
        <w:t>.</w:t>
      </w:r>
      <w:del w:id="548" w:author="Greenich Viper" w:date="2018-05-03T16:09:00Z">
        <w:r w:rsidRPr="00353AEE" w:rsidDel="00CC4B2C">
          <w:delText xml:space="preserve"> </w:delText>
        </w:r>
        <w:r w:rsidRPr="00353AEE" w:rsidDel="00CC4B2C">
          <w:rPr>
            <w:highlight w:val="cyan"/>
          </w:rPr>
          <w:delText xml:space="preserve">Additional measurements have been obtained with a Samsung S8 (8-core ARM </w:delText>
        </w:r>
        <w:r w:rsidR="00975ABA" w:rsidRPr="00353AEE" w:rsidDel="00CC4B2C">
          <w:rPr>
            <w:highlight w:val="cyan"/>
          </w:rPr>
          <w:delText>CPU</w:delText>
        </w:r>
        <w:r w:rsidRPr="00353AEE" w:rsidDel="00CC4B2C">
          <w:rPr>
            <w:highlight w:val="cyan"/>
          </w:rPr>
          <w:delText xml:space="preserve">, ARM Mali </w:delText>
        </w:r>
        <w:r w:rsidR="00975ABA" w:rsidRPr="00353AEE" w:rsidDel="00CC4B2C">
          <w:rPr>
            <w:highlight w:val="cyan"/>
          </w:rPr>
          <w:delText>GPU</w:delText>
        </w:r>
        <w:r w:rsidRPr="00353AEE" w:rsidDel="00CC4B2C">
          <w:rPr>
            <w:highlight w:val="cyan"/>
          </w:rPr>
          <w:delText>),</w:delText>
        </w:r>
        <w:r w:rsidRPr="00353AEE" w:rsidDel="00CC4B2C">
          <w:delText xml:space="preserve"> </w:delText>
        </w:r>
        <w:commentRangeStart w:id="549"/>
        <w:r w:rsidRPr="00353AEE" w:rsidDel="00CC4B2C">
          <w:rPr>
            <w:highlight w:val="cyan"/>
          </w:rPr>
          <w:delText>which can be located in the supplementary data of this article</w:delText>
        </w:r>
        <w:commentRangeEnd w:id="549"/>
        <w:r w:rsidR="00E121FC" w:rsidRPr="00353AEE" w:rsidDel="00CC4B2C">
          <w:rPr>
            <w:rStyle w:val="Kommentarzeichen"/>
            <w:highlight w:val="cyan"/>
          </w:rPr>
          <w:commentReference w:id="549"/>
        </w:r>
        <w:r w:rsidRPr="00353AEE" w:rsidDel="00CC4B2C">
          <w:delText>.</w:delText>
        </w:r>
      </w:del>
    </w:p>
    <w:p w:rsidR="00CC4B2C" w:rsidRPr="00353AEE" w:rsidRDefault="00CC4B2C" w:rsidP="00A45FD9">
      <w:pPr>
        <w:pStyle w:val="PRec-MainText"/>
        <w:rPr>
          <w:ins w:id="550" w:author="Greenich Viper" w:date="2018-05-03T16:10:00Z"/>
        </w:rPr>
      </w:pPr>
    </w:p>
    <w:p w:rsidR="00765B50" w:rsidRPr="00353AEE" w:rsidRDefault="00E13029" w:rsidP="00A45FD9">
      <w:pPr>
        <w:pStyle w:val="PRec-MainText"/>
      </w:pPr>
      <w:ins w:id="551" w:author="ms699852" w:date="2018-05-03T14:15:00Z">
        <w:del w:id="552" w:author="Greenich Viper" w:date="2018-05-03T16:09:00Z">
          <w:r w:rsidRPr="00353AEE" w:rsidDel="00CC4B2C">
            <w:delText xml:space="preserve"> </w:delText>
          </w:r>
        </w:del>
      </w:ins>
      <w:proofErr w:type="spellStart"/>
      <w:r w:rsidR="00765B50" w:rsidRPr="00353AEE">
        <w:t>Our</w:t>
      </w:r>
      <w:proofErr w:type="spellEnd"/>
      <w:r w:rsidR="00765B50" w:rsidRPr="00353AEE">
        <w:t xml:space="preserve"> tests involve the quantification of energy consumption contribution from application-specific tasks that relate to CPU</w:t>
      </w:r>
      <w:r w:rsidR="00D343E6" w:rsidRPr="00353AEE">
        <w:t>-</w:t>
      </w:r>
      <w:r w:rsidR="00765B50" w:rsidRPr="00353AEE">
        <w:t xml:space="preserve">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00765B50" w:rsidRPr="00353AEE">
        <w:rPr>
          <w:color w:val="00B050"/>
        </w:rPr>
        <w:t xml:space="preserve">section </w:t>
      </w:r>
      <w:del w:id="553" w:author="Greenich Viper" w:date="2018-05-03T16:10:00Z">
        <w:r w:rsidR="00765B50" w:rsidRPr="00353AEE" w:rsidDel="00CC4B2C">
          <w:rPr>
            <w:color w:val="00B050"/>
          </w:rPr>
          <w:delText xml:space="preserve">??). </w:delText>
        </w:r>
      </w:del>
      <w:ins w:id="554" w:author="Greenich Viper" w:date="2018-05-03T16:10:00Z">
        <w:r w:rsidR="00CC4B2C">
          <w:rPr>
            <w:color w:val="00B050"/>
          </w:rPr>
          <w:t>algorithm</w:t>
        </w:r>
      </w:ins>
      <w:ins w:id="555" w:author="Greenich Viper" w:date="2018-05-03T16:11:00Z">
        <w:r w:rsidR="00CC4B2C">
          <w:rPr>
            <w:color w:val="00B050"/>
          </w:rPr>
          <w:t>s</w:t>
        </w:r>
      </w:ins>
      <w:ins w:id="556" w:author="Greenich Viper" w:date="2018-05-03T16:10:00Z">
        <w:r w:rsidR="00CC4B2C" w:rsidRPr="00353AEE">
          <w:rPr>
            <w:color w:val="00B050"/>
          </w:rPr>
          <w:t xml:space="preserve">). </w:t>
        </w:r>
      </w:ins>
      <w:r w:rsidR="00765B50" w:rsidRPr="00353AEE">
        <w:t>The CPU is responsible for the all non-graphical tasks as well as data loading, photo capturing and mobile sensor management. The dependency of power con</w:t>
      </w:r>
      <w:r w:rsidR="00D343E6" w:rsidRPr="00353AEE">
        <w:t xml:space="preserve">sumption, CPU- </w:t>
      </w:r>
      <w:r w:rsidR="00765B50" w:rsidRPr="00353AEE">
        <w:t xml:space="preserve">and GPU load is shown </w:t>
      </w:r>
      <w:r w:rsidR="00975ABA" w:rsidRPr="00353AEE">
        <w:t xml:space="preserve">in </w:t>
      </w:r>
      <w:r w:rsidR="001D2DDA" w:rsidRPr="00353AEE">
        <w:fldChar w:fldCharType="begin"/>
      </w:r>
      <w:r w:rsidR="00975ABA" w:rsidRPr="00353AEE">
        <w:instrText xml:space="preserve"> REF _Ref513026810 \h </w:instrText>
      </w:r>
      <w:r w:rsidR="001D2DDA" w:rsidRPr="00353AEE">
        <w:fldChar w:fldCharType="separate"/>
      </w:r>
      <w:r w:rsidR="00281F45" w:rsidRPr="00353AEE">
        <w:t xml:space="preserve">Fig. </w:t>
      </w:r>
      <w:r w:rsidR="00281F45" w:rsidRPr="00353AEE">
        <w:rPr>
          <w:noProof/>
        </w:rPr>
        <w:t>16</w:t>
      </w:r>
      <w:r w:rsidR="001D2DDA" w:rsidRPr="00353AEE">
        <w:fldChar w:fldCharType="end"/>
      </w:r>
      <w:r w:rsidR="00975ABA" w:rsidRPr="00353AEE">
        <w:t xml:space="preserve"> and </w:t>
      </w:r>
      <w:r w:rsidR="001D2DDA" w:rsidRPr="00353AEE">
        <w:fldChar w:fldCharType="begin"/>
      </w:r>
      <w:r w:rsidR="00975ABA" w:rsidRPr="00353AEE">
        <w:instrText xml:space="preserve"> REF _Ref513035605 \h </w:instrText>
      </w:r>
      <w:r w:rsidR="001D2DDA" w:rsidRPr="00353AEE">
        <w:fldChar w:fldCharType="separate"/>
      </w:r>
      <w:r w:rsidR="00281F45" w:rsidRPr="00353AEE">
        <w:t xml:space="preserve">Fig. </w:t>
      </w:r>
      <w:r w:rsidR="00281F45" w:rsidRPr="00353AEE">
        <w:rPr>
          <w:noProof/>
        </w:rPr>
        <w:t>17</w:t>
      </w:r>
      <w:r w:rsidR="001D2DDA" w:rsidRPr="00353AEE">
        <w:fldChar w:fldCharType="end"/>
      </w:r>
      <w:r w:rsidR="00975ABA" w:rsidRPr="00353AEE">
        <w:t>.</w:t>
      </w:r>
    </w:p>
    <w:p w:rsidR="002160AF" w:rsidRPr="00353AEE" w:rsidRDefault="002160AF" w:rsidP="00A45FD9">
      <w:pPr>
        <w:pStyle w:val="PRec-MainText"/>
      </w:pPr>
    </w:p>
    <w:p w:rsidR="002160AF" w:rsidRPr="00353AEE" w:rsidRDefault="002160AF" w:rsidP="00A45FD9">
      <w:pPr>
        <w:pStyle w:val="PRec-MainText"/>
      </w:pPr>
      <w:r w:rsidRPr="00353AEE">
        <w:rPr>
          <w:rFonts w:eastAsia="SimSun"/>
          <w:noProof/>
          <w:lang w:eastAsia="de-DE"/>
          <w:rPrChange w:id="557" w:author="Greenich Viper" w:date="2018-05-03T14:09:00Z">
            <w:rPr>
              <w:rFonts w:eastAsia="SimSun"/>
              <w:noProof/>
              <w:lang w:val="de-DE" w:eastAsia="de-DE"/>
            </w:rPr>
          </w:rPrChange>
        </w:rPr>
        <w:drawing>
          <wp:inline distT="0" distB="0" distL="0" distR="0">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870000" cy="2011161"/>
                    </a:xfrm>
                    <a:prstGeom prst="rect">
                      <a:avLst/>
                    </a:prstGeom>
                    <a:noFill/>
                    <a:ln>
                      <a:noFill/>
                    </a:ln>
                  </pic:spPr>
                </pic:pic>
              </a:graphicData>
            </a:graphic>
          </wp:inline>
        </w:drawing>
      </w:r>
    </w:p>
    <w:p w:rsidR="002160AF" w:rsidRPr="00353AEE" w:rsidRDefault="002160AF" w:rsidP="002160AF">
      <w:pPr>
        <w:pStyle w:val="PRec-Figures"/>
      </w:pPr>
      <w:bookmarkStart w:id="558" w:name="_Ref513026810"/>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Pr="00353AEE">
        <w:rPr>
          <w:noProof/>
        </w:rPr>
        <w:t>16</w:t>
      </w:r>
      <w:r w:rsidR="001D2DDA" w:rsidRPr="00353AEE">
        <w:fldChar w:fldCharType="end"/>
      </w:r>
      <w:bookmarkStart w:id="559" w:name="_Hlk512514316"/>
      <w:bookmarkEnd w:id="558"/>
      <w:r w:rsidRPr="00353AEE">
        <w:t xml:space="preserve"> Integrated diagram of power consumption, CPU &amp; GPU load of OWL in 2D mode.</w:t>
      </w:r>
      <w:bookmarkEnd w:id="559"/>
      <w:proofErr w:type="gramEnd"/>
    </w:p>
    <w:p w:rsidR="002160AF" w:rsidRPr="00353AEE" w:rsidRDefault="002160AF" w:rsidP="002160AF">
      <w:pPr>
        <w:pStyle w:val="PRec-MainText"/>
      </w:pPr>
      <w:commentRangeStart w:id="560"/>
      <w:r w:rsidRPr="00353AEE">
        <w:t xml:space="preserve">In both </w:t>
      </w:r>
      <w:commentRangeEnd w:id="560"/>
      <w:r w:rsidR="00CC4B2C">
        <w:rPr>
          <w:rStyle w:val="Kommentarzeichen"/>
        </w:rPr>
        <w:commentReference w:id="560"/>
      </w:r>
      <w:r w:rsidRPr="00353AEE">
        <w:t>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rsidR="002160AF" w:rsidRPr="00353AEE" w:rsidRDefault="001D2DDA" w:rsidP="002160AF">
      <w:pPr>
        <w:pStyle w:val="PRec-MainText"/>
      </w:pPr>
      <w:r w:rsidRPr="00353AEE">
        <w:fldChar w:fldCharType="begin"/>
      </w:r>
      <w:r w:rsidR="002160AF" w:rsidRPr="00353AEE">
        <w:instrText xml:space="preserve"> REF _Ref513026810 \h </w:instrText>
      </w:r>
      <w:r w:rsidRPr="00353AEE">
        <w:fldChar w:fldCharType="separate"/>
      </w:r>
      <w:r w:rsidR="002160AF" w:rsidRPr="00353AEE">
        <w:t xml:space="preserve">Fig. </w:t>
      </w:r>
      <w:r w:rsidR="002160AF" w:rsidRPr="00353AEE">
        <w:rPr>
          <w:noProof/>
        </w:rPr>
        <w:t>16</w:t>
      </w:r>
      <w:r w:rsidRPr="00353AEE">
        <w:fldChar w:fldCharType="end"/>
      </w:r>
      <w:r w:rsidR="002160AF" w:rsidRPr="00353AEE">
        <w:t xml:space="preserve"> visualises the relationship of power consumption, CPU, as well as GPU for 2D data processing in OWL. For water line detection, a </w:t>
      </w:r>
      <w:proofErr w:type="spellStart"/>
      <w:r w:rsidR="002160AF" w:rsidRPr="00353AEE">
        <w:t>spatio</w:t>
      </w:r>
      <w:proofErr w:type="spellEnd"/>
      <w:r w:rsidR="002160AF" w:rsidRPr="00353AEE">
        <w:t>-temporal texture must be calculated using time lapse images (</w:t>
      </w:r>
      <w:r w:rsidR="002160AF" w:rsidRPr="00353AEE">
        <w:rPr>
          <w:color w:val="CC00CC"/>
        </w:rPr>
        <w:t xml:space="preserve">details are given in </w:t>
      </w:r>
      <w:sdt>
        <w:sdtPr>
          <w:rPr>
            <w:color w:val="CC00CC"/>
          </w:rPr>
          <w:id w:val="-2047827902"/>
          <w:citation/>
        </w:sdtPr>
        <w:sdtContent>
          <w:r w:rsidRPr="00353AEE">
            <w:rPr>
              <w:color w:val="CC00CC"/>
            </w:rPr>
            <w:fldChar w:fldCharType="begin"/>
          </w:r>
          <w:r w:rsidR="002160AF" w:rsidRPr="00353AEE">
            <w:rPr>
              <w:color w:val="CC00CC"/>
              <w:rPrChange w:id="561" w:author="Greenich Viper" w:date="2018-05-03T14:09:00Z">
                <w:rPr>
                  <w:color w:val="CC00CC"/>
                  <w:lang w:val="en-US"/>
                </w:rPr>
              </w:rPrChange>
            </w:rPr>
            <w:instrText xml:space="preserve"> CITATION Kroehnert2017a \l 1031 </w:instrText>
          </w:r>
          <w:r w:rsidRPr="00353AEE">
            <w:rPr>
              <w:color w:val="CC00CC"/>
            </w:rPr>
            <w:fldChar w:fldCharType="separate"/>
          </w:r>
          <w:r w:rsidR="002160AF" w:rsidRPr="00353AEE">
            <w:rPr>
              <w:noProof/>
              <w:color w:val="CC00CC"/>
              <w:rPrChange w:id="562" w:author="Greenich Viper" w:date="2018-05-03T14:09:00Z">
                <w:rPr>
                  <w:noProof/>
                  <w:color w:val="CC00CC"/>
                  <w:lang w:val="en-US"/>
                </w:rPr>
              </w:rPrChange>
            </w:rPr>
            <w:t>(Kröhnert &amp; Meichsner, 2017)</w:t>
          </w:r>
          <w:r w:rsidRPr="00353AEE">
            <w:rPr>
              <w:color w:val="CC00CC"/>
            </w:rPr>
            <w:fldChar w:fldCharType="end"/>
          </w:r>
        </w:sdtContent>
      </w:sdt>
      <w:r w:rsidR="002160AF" w:rsidRPr="00353AEE">
        <w:t xml:space="preserve">). Thus, the CPU load locally </w:t>
      </w:r>
      <w:del w:id="563" w:author="Greenich Viper" w:date="2018-05-03T16:14:00Z">
        <w:r w:rsidR="002160AF" w:rsidRPr="00353AEE" w:rsidDel="00CC4B2C">
          <w:delText xml:space="preserve">exceeds </w:delText>
        </w:r>
      </w:del>
      <w:ins w:id="564" w:author="Greenich Viper" w:date="2018-05-03T16:14:00Z">
        <w:r w:rsidR="00CC4B2C">
          <w:t>rises</w:t>
        </w:r>
        <w:r w:rsidR="00CC4B2C" w:rsidRPr="00353AEE">
          <w:t xml:space="preserve"> </w:t>
        </w:r>
      </w:ins>
      <w:r w:rsidR="002160AF" w:rsidRPr="00353AEE">
        <w:t>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rsidR="002160AF" w:rsidRPr="00353AEE" w:rsidRDefault="002160AF" w:rsidP="002160AF">
      <w:pPr>
        <w:jc w:val="center"/>
      </w:pPr>
      <w:commentRangeStart w:id="565"/>
      <w:r w:rsidRPr="00353AEE">
        <w:rPr>
          <w:noProof/>
          <w:lang w:eastAsia="de-DE"/>
          <w:rPrChange w:id="566" w:author="Greenich Viper" w:date="2018-05-03T14:09:00Z">
            <w:rPr>
              <w:noProof/>
              <w:lang w:val="de-DE" w:eastAsia="de-DE"/>
            </w:rPr>
          </w:rPrChange>
        </w:rPr>
        <w:lastRenderedPageBreak/>
        <w:drawing>
          <wp:inline distT="0" distB="0" distL="0" distR="0">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870000" cy="2028301"/>
                    </a:xfrm>
                    <a:prstGeom prst="rect">
                      <a:avLst/>
                    </a:prstGeom>
                    <a:noFill/>
                    <a:ln>
                      <a:noFill/>
                    </a:ln>
                  </pic:spPr>
                </pic:pic>
              </a:graphicData>
            </a:graphic>
          </wp:inline>
        </w:drawing>
      </w:r>
      <w:commentRangeEnd w:id="565"/>
      <w:r w:rsidR="00923BA1">
        <w:rPr>
          <w:rStyle w:val="Kommentarzeichen"/>
        </w:rPr>
        <w:commentReference w:id="565"/>
      </w:r>
    </w:p>
    <w:p w:rsidR="002160AF" w:rsidRPr="00353AEE" w:rsidRDefault="002160AF" w:rsidP="002160AF">
      <w:pPr>
        <w:pStyle w:val="PRec-Figures"/>
      </w:pPr>
      <w:bookmarkStart w:id="567" w:name="_Ref513035605"/>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Pr="00353AEE">
        <w:rPr>
          <w:noProof/>
        </w:rPr>
        <w:t>17</w:t>
      </w:r>
      <w:r w:rsidR="001D2DDA" w:rsidRPr="00353AEE">
        <w:fldChar w:fldCharType="end"/>
      </w:r>
      <w:bookmarkEnd w:id="567"/>
      <w:r w:rsidRPr="00353AEE">
        <w:t xml:space="preserve"> Integrated diagram of power consumption, CPU- &amp; GPU load of GRIT in 2D- &amp; 3D mode.</w:t>
      </w:r>
      <w:proofErr w:type="gramEnd"/>
      <w:r w:rsidRPr="00353AEE">
        <w:t xml:space="preserve"> Particular operations, such as image rendering and interpretation editing, are interpreted within the bands as they result in a distinct CPU-GPU behaviour.</w:t>
      </w:r>
    </w:p>
    <w:p w:rsidR="00240CDB" w:rsidRPr="00353AEE" w:rsidRDefault="006203F0" w:rsidP="002160AF">
      <w:pPr>
        <w:pStyle w:val="PRec-MainText"/>
      </w:pPr>
      <w:r w:rsidRPr="00353AEE">
        <w:rPr>
          <w:color w:val="000000" w:themeColor="text1"/>
        </w:rPr>
        <w:t>When comparing</w:t>
      </w:r>
      <w:r w:rsidR="00E10DF3" w:rsidRPr="00353AEE">
        <w:rPr>
          <w:color w:val="000000" w:themeColor="text1"/>
        </w:rPr>
        <w:t xml:space="preserve"> </w:t>
      </w:r>
      <w:r w:rsidR="00D16906" w:rsidRPr="00353AEE">
        <w:rPr>
          <w:color w:val="000000" w:themeColor="text1"/>
        </w:rPr>
        <w:t xml:space="preserve">the 2D and 3D operations, visualised in </w:t>
      </w:r>
      <w:r w:rsidR="001D2DDA" w:rsidRPr="00353AEE">
        <w:rPr>
          <w:color w:val="000000" w:themeColor="text1"/>
        </w:rPr>
        <w:fldChar w:fldCharType="begin"/>
      </w:r>
      <w:r w:rsidR="00D16906" w:rsidRPr="00353AEE">
        <w:rPr>
          <w:color w:val="000000" w:themeColor="text1"/>
        </w:rPr>
        <w:instrText xml:space="preserve"> REF _Ref513035605 \h </w:instrText>
      </w:r>
      <w:r w:rsidR="001D2DDA" w:rsidRPr="00353AEE">
        <w:rPr>
          <w:color w:val="000000" w:themeColor="text1"/>
        </w:rPr>
      </w:r>
      <w:r w:rsidR="001D2DDA" w:rsidRPr="00353AEE">
        <w:rPr>
          <w:color w:val="000000" w:themeColor="text1"/>
        </w:rPr>
        <w:fldChar w:fldCharType="separate"/>
      </w:r>
      <w:r w:rsidR="00281F45" w:rsidRPr="00353AEE">
        <w:t xml:space="preserve">Fig. </w:t>
      </w:r>
      <w:r w:rsidR="00281F45" w:rsidRPr="00353AEE">
        <w:rPr>
          <w:noProof/>
        </w:rPr>
        <w:t>17</w:t>
      </w:r>
      <w:r w:rsidR="001D2DDA" w:rsidRPr="00353AEE">
        <w:rPr>
          <w:color w:val="000000" w:themeColor="text1"/>
        </w:rPr>
        <w:fldChar w:fldCharType="end"/>
      </w:r>
      <w:r w:rsidR="00E10DF3" w:rsidRPr="00353AEE">
        <w:rPr>
          <w:color w:val="000000" w:themeColor="text1"/>
        </w:rPr>
        <w:t xml:space="preserve">, the </w:t>
      </w:r>
      <w:r w:rsidR="00E10DF3" w:rsidRPr="00353AEE">
        <w:t>3D operations result in a drastic energy cost, raising the average powe</w:t>
      </w:r>
      <w:r w:rsidR="00D16906" w:rsidRPr="00353AEE">
        <w:t>r consumption by around 1220.21 </w:t>
      </w:r>
      <w:proofErr w:type="spellStart"/>
      <w:r w:rsidR="00E10DF3" w:rsidRPr="00353AEE">
        <w:t>mW</w:t>
      </w:r>
      <w:proofErr w:type="spellEnd"/>
      <w:r w:rsidR="00E10DF3" w:rsidRPr="00353AEE">
        <w:t xml:space="preserve">. In contrast to novice expectation, the </w:t>
      </w:r>
      <w:r w:rsidR="00975ABA" w:rsidRPr="00353AEE">
        <w:t>CPU</w:t>
      </w:r>
      <w:r w:rsidR="00E10DF3" w:rsidRPr="00353AEE">
        <w:t xml:space="preserve"> load also increases in a 3D data processing setting because the main processors </w:t>
      </w:r>
      <w:r w:rsidR="00400996" w:rsidRPr="00353AEE">
        <w:t>deliver</w:t>
      </w:r>
      <w:r w:rsidR="00E10DF3" w:rsidRPr="00353AEE">
        <w:t xml:space="preserve"> the geometric- and texture data to the </w:t>
      </w:r>
      <w:r w:rsidR="00975ABA" w:rsidRPr="00353AEE">
        <w:t>GPU</w:t>
      </w:r>
      <w:r w:rsidR="00E10DF3" w:rsidRPr="00353AEE">
        <w:t xml:space="preserve">. Additionally, for the Google Nexus 5 </w:t>
      </w:r>
      <w:proofErr w:type="spellStart"/>
      <w:r w:rsidR="00E10DF3" w:rsidRPr="00353AEE">
        <w:t>smartphone</w:t>
      </w:r>
      <w:proofErr w:type="spellEnd"/>
      <w:r w:rsidR="00E10DF3" w:rsidRPr="00353AEE">
        <w:t xml:space="preserve">, the </w:t>
      </w:r>
      <w:r w:rsidR="00975ABA" w:rsidRPr="00353AEE">
        <w:t>CPU</w:t>
      </w:r>
      <w:r w:rsidR="00E10DF3" w:rsidRPr="00353AEE">
        <w:t xml:space="preserve"> needs to decompress the image </w:t>
      </w:r>
      <w:r w:rsidR="00400996" w:rsidRPr="00353AEE">
        <w:t>textures</w:t>
      </w:r>
      <w:r w:rsidR="00E10DF3" w:rsidRPr="00353AEE">
        <w:t>, resulting in a higher proc</w:t>
      </w:r>
      <w:r w:rsidR="00D16906" w:rsidRPr="00353AEE">
        <w:t>essing load.</w:t>
      </w:r>
    </w:p>
    <w:p w:rsidR="00C32FD4" w:rsidRPr="00353AEE" w:rsidRDefault="00E10DF3" w:rsidP="00A45FD9">
      <w:pPr>
        <w:pStyle w:val="PRec-MainText"/>
      </w:pPr>
      <w:r w:rsidRPr="00353AEE">
        <w:t xml:space="preserve">The conclusions of this power consumption study for field apps </w:t>
      </w:r>
      <w:del w:id="568" w:author="Greenich Viper" w:date="2018-05-03T16:20:00Z">
        <w:r w:rsidRPr="00353AEE" w:rsidDel="00923BA1">
          <w:delText xml:space="preserve">is </w:delText>
        </w:r>
      </w:del>
      <w:ins w:id="569" w:author="Greenich Viper" w:date="2018-05-03T16:20:00Z">
        <w:r w:rsidR="00923BA1">
          <w:t>are</w:t>
        </w:r>
        <w:r w:rsidR="00923BA1" w:rsidRPr="00353AEE">
          <w:t xml:space="preserve"> </w:t>
        </w:r>
      </w:ins>
      <w:r w:rsidRPr="00353AEE">
        <w:t>manifold. We obtained benchmark measurements for spec</w:t>
      </w:r>
      <w:r w:rsidR="00400996" w:rsidRPr="00353AEE">
        <w:t>ific target apps in hydrology (</w:t>
      </w:r>
      <w:r w:rsidR="00C32FD4" w:rsidRPr="00353AEE">
        <w:t>OWL) and geology (</w:t>
      </w:r>
      <w:r w:rsidRPr="00353AEE">
        <w:t>GRIT</w:t>
      </w:r>
      <w:r w:rsidR="00C32FD4" w:rsidRPr="00353AEE">
        <w:t>), and explain</w:t>
      </w:r>
      <w:r w:rsidRPr="00353AEE">
        <w:t xml:space="preserve"> how to replicate the study on Android devices with other</w:t>
      </w:r>
      <w:r w:rsidR="00400996" w:rsidRPr="00353AEE">
        <w:t xml:space="preserve"> field apps in the future. For </w:t>
      </w:r>
      <w:r w:rsidR="00C32FD4" w:rsidRPr="00353AEE">
        <w:t>OWL</w:t>
      </w:r>
      <w:r w:rsidRPr="00353AEE">
        <w:t xml:space="preserve">, the app can be operated on an average of </w:t>
      </w:r>
      <w:proofErr w:type="gramStart"/>
      <w:r w:rsidRPr="00353AEE">
        <w:t>1090.41</w:t>
      </w:r>
      <w:r w:rsidR="006A384C" w:rsidRPr="00353AEE">
        <w:t> </w:t>
      </w:r>
      <m:oMath>
        <w:proofErr w:type="gramEnd"/>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353AEE">
        <w:t>, allowing a theo</w:t>
      </w:r>
      <w:r w:rsidR="00C32FD4" w:rsidRPr="00353AEE">
        <w:t xml:space="preserve">retical operability of 2.11 hrs on the </w:t>
      </w:r>
      <w:commentRangeStart w:id="570"/>
      <w:r w:rsidR="00C32FD4" w:rsidRPr="00353AEE">
        <w:rPr>
          <w:highlight w:val="cyan"/>
        </w:rPr>
        <w:t>Google Nexus 5</w:t>
      </w:r>
      <w:commentRangeEnd w:id="570"/>
      <w:r w:rsidR="00E677B8" w:rsidRPr="00353AEE">
        <w:rPr>
          <w:rStyle w:val="Kommentarzeichen"/>
        </w:rPr>
        <w:commentReference w:id="570"/>
      </w:r>
      <w:r w:rsidR="00C32FD4" w:rsidRPr="00353AEE">
        <w:t xml:space="preserve">. </w:t>
      </w:r>
      <w:commentRangeStart w:id="571"/>
      <w:r w:rsidR="00C32FD4" w:rsidRPr="00353AEE">
        <w:t xml:space="preserve">For </w:t>
      </w:r>
      <w:r w:rsidRPr="00353AEE">
        <w:t>GRIT</w:t>
      </w:r>
      <w:del w:id="572" w:author="Greenich Viper" w:date="2018-05-03T16:20:00Z">
        <w:r w:rsidRPr="00353AEE" w:rsidDel="00923BA1">
          <w:delText xml:space="preserve">, </w:delText>
        </w:r>
        <w:r w:rsidR="00C32FD4" w:rsidRPr="00353AEE" w:rsidDel="00923BA1">
          <w:rPr>
            <w:color w:val="CC00CC"/>
          </w:rPr>
          <w:delText>executed on the (high-end) NVIDIA Shield tablet,</w:delText>
        </w:r>
      </w:del>
      <w:r w:rsidR="00C32FD4" w:rsidRPr="00353AEE">
        <w:t xml:space="preserve"> </w:t>
      </w:r>
      <w:r w:rsidRPr="00353AEE">
        <w:t xml:space="preserve">we have to distinguish between the </w:t>
      </w:r>
      <w:proofErr w:type="gramStart"/>
      <w:r w:rsidRPr="00353AEE">
        <w:t>mode</w:t>
      </w:r>
      <w:proofErr w:type="gramEnd"/>
      <w:r w:rsidRPr="00353AEE">
        <w:t xml:space="preserve"> in which it is operated: when conducting 2D operations, the operation time </w:t>
      </w:r>
      <w:r w:rsidR="00C32FD4" w:rsidRPr="00353AEE">
        <w:t xml:space="preserve">amounts to </w:t>
      </w:r>
      <w:r w:rsidRPr="00353AEE">
        <w:t xml:space="preserve">14.56 </w:t>
      </w:r>
      <w:r w:rsidR="00400996" w:rsidRPr="00353AEE">
        <w:t>h</w:t>
      </w:r>
      <w:r w:rsidR="00C32FD4" w:rsidRPr="00353AEE">
        <w:t>rs</w:t>
      </w:r>
      <w:r w:rsidRPr="00353AEE">
        <w:t xml:space="preserve"> </w:t>
      </w:r>
      <w:r w:rsidR="00C32FD4" w:rsidRPr="00353AEE">
        <w:t>but w</w:t>
      </w:r>
      <w:r w:rsidRPr="00353AEE">
        <w:t>hen making full use of the 3D capabilities, the average pow</w:t>
      </w:r>
      <w:r w:rsidR="006A384C" w:rsidRPr="00353AEE">
        <w:t xml:space="preserve">er consumption rises </w:t>
      </w:r>
      <w:r w:rsidR="00C32FD4" w:rsidRPr="00353AEE">
        <w:t>and</w:t>
      </w:r>
      <w:r w:rsidRPr="00353AEE">
        <w:t xml:space="preserve"> results in an operation time of only 4.63</w:t>
      </w:r>
      <w:r w:rsidR="00C32FD4" w:rsidRPr="00353AEE">
        <w:t> hrs</w:t>
      </w:r>
      <w:r w:rsidR="00C32FD4" w:rsidRPr="00353AEE">
        <w:rPr>
          <w:vanish/>
        </w:rPr>
        <w:t xml:space="preserve">hh  </w:t>
      </w:r>
      <w:r w:rsidRPr="00353AEE">
        <w:t>.</w:t>
      </w:r>
      <w:commentRangeEnd w:id="571"/>
      <w:r w:rsidR="00923BA1">
        <w:rPr>
          <w:rStyle w:val="Kommentarzeichen"/>
        </w:rPr>
        <w:commentReference w:id="571"/>
      </w:r>
      <w:r w:rsidRPr="00353AEE">
        <w:t xml:space="preserve"> </w:t>
      </w:r>
      <w:r w:rsidR="00C32FD4" w:rsidRPr="00353AEE">
        <w:t xml:space="preserve">Key measures on power consumption, and related metrics of processor temperature and memory usage, are given in Table III for both applications. </w:t>
      </w:r>
    </w:p>
    <w:p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1D2DDA" w:rsidRPr="00353AEE">
            <w:fldChar w:fldCharType="begin"/>
          </w:r>
          <w:r w:rsidR="006A384C" w:rsidRPr="00353AEE">
            <w:rPr>
              <w:rPrChange w:id="573" w:author="Greenich Viper" w:date="2018-05-03T14:09:00Z">
                <w:rPr>
                  <w:lang w:val="en-US"/>
                </w:rPr>
              </w:rPrChange>
            </w:rPr>
            <w:instrText xml:space="preserve"> CITATION Carroll2010 \l 1031 </w:instrText>
          </w:r>
          <w:r w:rsidR="001D2DDA" w:rsidRPr="00353AEE">
            <w:fldChar w:fldCharType="separate"/>
          </w:r>
          <w:r w:rsidR="00281F45" w:rsidRPr="00353AEE">
            <w:rPr>
              <w:noProof/>
              <w:rPrChange w:id="574" w:author="Greenich Viper" w:date="2018-05-03T14:09:00Z">
                <w:rPr>
                  <w:noProof/>
                  <w:lang w:val="en-US"/>
                </w:rPr>
              </w:rPrChange>
            </w:rPr>
            <w:t>(Carroll &amp; Heiser, 2010)</w:t>
          </w:r>
          <w:r w:rsidR="001D2DDA"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w:t>
      </w:r>
      <w:r w:rsidRPr="00353AEE">
        <w:lastRenderedPageBreak/>
        <w:t xml:space="preserve">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rsidR="002160AF" w:rsidRPr="00353AEE" w:rsidRDefault="002160AF" w:rsidP="002160AF">
      <w:pPr>
        <w:pStyle w:val="PRec-Tabletitle"/>
      </w:pPr>
      <w:bookmarkStart w:id="575" w:name="_Ref513025809"/>
      <w:commentRangeStart w:id="576"/>
      <w:proofErr w:type="gramStart"/>
      <w:r w:rsidRPr="00353AEE">
        <w:t xml:space="preserve">Table </w:t>
      </w:r>
      <w:r w:rsidR="001D2DDA" w:rsidRPr="00353AEE">
        <w:fldChar w:fldCharType="begin"/>
      </w:r>
      <w:r w:rsidRPr="00353AEE">
        <w:instrText xml:space="preserve"> SEQ Table \* ROMAN </w:instrText>
      </w:r>
      <w:r w:rsidR="001D2DDA" w:rsidRPr="00353AEE">
        <w:fldChar w:fldCharType="separate"/>
      </w:r>
      <w:ins w:id="577" w:author="ms699852" w:date="2018-05-03T12:11:00Z">
        <w:r w:rsidRPr="00353AEE">
          <w:rPr>
            <w:noProof/>
          </w:rPr>
          <w:t>IV</w:t>
        </w:r>
      </w:ins>
      <w:del w:id="578" w:author="ms699852" w:date="2018-05-03T12:11:00Z">
        <w:r w:rsidRPr="00353AEE" w:rsidDel="00BC326D">
          <w:rPr>
            <w:noProof/>
          </w:rPr>
          <w:delText>III</w:delText>
        </w:r>
      </w:del>
      <w:r w:rsidR="001D2DDA" w:rsidRPr="00353AEE">
        <w:fldChar w:fldCharType="end"/>
      </w:r>
      <w:bookmarkEnd w:id="575"/>
      <w:r w:rsidRPr="00353AEE">
        <w:t xml:space="preserve"> Average measurements of GRIT and OWL.</w:t>
      </w:r>
      <w:proofErr w:type="gramEnd"/>
    </w:p>
    <w:tbl>
      <w:tblPr>
        <w:tblW w:w="5000" w:type="pct"/>
        <w:jc w:val="center"/>
        <w:tblCellMar>
          <w:left w:w="28" w:type="dxa"/>
          <w:right w:w="28" w:type="dxa"/>
        </w:tblCellMar>
        <w:tblLook w:val="0000"/>
      </w:tblPr>
      <w:tblGrid>
        <w:gridCol w:w="1940"/>
        <w:gridCol w:w="1576"/>
        <w:gridCol w:w="1576"/>
        <w:gridCol w:w="1165"/>
        <w:gridCol w:w="1165"/>
      </w:tblGrid>
      <w:tr w:rsidR="002160AF" w:rsidRPr="00353AEE" w:rsidTr="00353AEE">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NVIDIA Shield (3D)</w:t>
            </w:r>
          </w:p>
        </w:tc>
        <w:tc>
          <w:tcPr>
            <w:tcW w:w="1000" w:type="pct"/>
            <w:tcBorders>
              <w:top w:val="single" w:sz="4" w:space="0" w:color="000000"/>
              <w:left w:val="single" w:sz="4" w:space="0" w:color="auto"/>
              <w:bottom w:val="single" w:sz="4" w:space="0" w:color="auto"/>
            </w:tcBorders>
            <w:vAlign w:val="center"/>
          </w:tcPr>
          <w:p w:rsidR="002160AF" w:rsidRPr="00353AEE" w:rsidRDefault="002160AF" w:rsidP="00353AEE">
            <w:pPr>
              <w:jc w:val="center"/>
              <w:rPr>
                <w:sz w:val="16"/>
              </w:rPr>
            </w:pPr>
            <w:r w:rsidRPr="00353AEE">
              <w:rPr>
                <w:sz w:val="16"/>
              </w:rPr>
              <w:t>Samsung Galaxy S8 (2D)</w:t>
            </w:r>
          </w:p>
        </w:tc>
        <w:tc>
          <w:tcPr>
            <w:tcW w:w="1001" w:type="pct"/>
            <w:tcBorders>
              <w:top w:val="single" w:sz="4" w:space="0" w:color="000000"/>
              <w:bottom w:val="single" w:sz="4" w:space="0" w:color="auto"/>
            </w:tcBorders>
            <w:vAlign w:val="center"/>
          </w:tcPr>
          <w:p w:rsidR="002160AF" w:rsidRPr="00353AEE" w:rsidRDefault="002160AF" w:rsidP="00353AEE">
            <w:pPr>
              <w:jc w:val="center"/>
              <w:rPr>
                <w:sz w:val="16"/>
              </w:rPr>
            </w:pPr>
            <w:r w:rsidRPr="00353AEE">
              <w:rPr>
                <w:sz w:val="16"/>
              </w:rPr>
              <w:t>Google Nexus 5 (2D)</w:t>
            </w:r>
          </w:p>
        </w:tc>
      </w:tr>
      <w:tr w:rsidR="002160AF" w:rsidRPr="00353AEE" w:rsidTr="00353AEE">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000" w:type="pct"/>
            <w:tcBorders>
              <w:top w:val="single" w:sz="4" w:space="0" w:color="auto"/>
              <w:left w:val="single" w:sz="4" w:space="0" w:color="auto"/>
              <w:bottom w:val="single" w:sz="4" w:space="0" w:color="auto"/>
            </w:tcBorders>
            <w:vAlign w:val="center"/>
          </w:tcPr>
          <w:p w:rsidR="002160AF" w:rsidRPr="00353AEE" w:rsidRDefault="002160AF" w:rsidP="00353AEE">
            <w:pPr>
              <w:jc w:val="center"/>
              <w:rPr>
                <w:sz w:val="16"/>
              </w:rPr>
            </w:pPr>
            <w:r w:rsidRPr="00353AEE">
              <w:rPr>
                <w:sz w:val="16"/>
              </w:rPr>
              <w:t>(-)</w:t>
            </w:r>
          </w:p>
        </w:tc>
        <w:tc>
          <w:tcPr>
            <w:tcW w:w="1001" w:type="pct"/>
            <w:tcBorders>
              <w:top w:val="single" w:sz="4" w:space="0" w:color="auto"/>
              <w:bottom w:val="single" w:sz="4" w:space="0" w:color="auto"/>
            </w:tcBorders>
            <w:vAlign w:val="center"/>
          </w:tcPr>
          <w:p w:rsidR="002160AF" w:rsidRPr="00353AEE" w:rsidRDefault="002160AF"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2160AF" w:rsidRPr="00353AEE" w:rsidTr="00353AEE">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000" w:type="pct"/>
            <w:tcBorders>
              <w:top w:val="single" w:sz="4" w:space="0" w:color="auto"/>
              <w:left w:val="single" w:sz="4" w:space="0" w:color="auto"/>
              <w:bottom w:val="single" w:sz="4" w:space="0" w:color="auto"/>
            </w:tcBorders>
            <w:vAlign w:val="center"/>
          </w:tcPr>
          <w:p w:rsidR="002160AF" w:rsidRPr="00353AEE" w:rsidRDefault="002160AF" w:rsidP="00353AEE">
            <w:pPr>
              <w:jc w:val="center"/>
              <w:rPr>
                <w:sz w:val="16"/>
              </w:rPr>
            </w:pPr>
            <w:r w:rsidRPr="00353AEE">
              <w:rPr>
                <w:sz w:val="16"/>
              </w:rPr>
              <w:t>(-)</w:t>
            </w:r>
          </w:p>
        </w:tc>
        <w:tc>
          <w:tcPr>
            <w:tcW w:w="1001" w:type="pct"/>
            <w:tcBorders>
              <w:top w:val="single" w:sz="4" w:space="0" w:color="auto"/>
              <w:bottom w:val="single" w:sz="4" w:space="0" w:color="auto"/>
            </w:tcBorders>
            <w:vAlign w:val="center"/>
          </w:tcPr>
          <w:p w:rsidR="002160AF" w:rsidRPr="00353AEE" w:rsidRDefault="002160AF" w:rsidP="00353AEE">
            <w:pPr>
              <w:jc w:val="center"/>
              <w:rPr>
                <w:sz w:val="16"/>
              </w:rPr>
            </w:pPr>
            <w:r w:rsidRPr="00353AEE">
              <w:rPr>
                <w:sz w:val="16"/>
              </w:rPr>
              <w:t>(-)</w:t>
            </w:r>
          </w:p>
        </w:tc>
      </w:tr>
      <w:tr w:rsidR="002160AF" w:rsidRPr="00353AEE" w:rsidTr="00353AEE">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1.72</w:t>
            </w:r>
          </w:p>
        </w:tc>
        <w:tc>
          <w:tcPr>
            <w:tcW w:w="1000" w:type="pct"/>
            <w:tcBorders>
              <w:top w:val="single" w:sz="4" w:space="0" w:color="auto"/>
              <w:left w:val="single" w:sz="4" w:space="0" w:color="auto"/>
              <w:bottom w:val="single" w:sz="4" w:space="0" w:color="auto"/>
            </w:tcBorders>
            <w:vAlign w:val="center"/>
          </w:tcPr>
          <w:p w:rsidR="002160AF" w:rsidRPr="00353AEE" w:rsidRDefault="002160AF" w:rsidP="00353AEE">
            <w:pPr>
              <w:jc w:val="center"/>
              <w:rPr>
                <w:sz w:val="16"/>
              </w:rPr>
            </w:pPr>
            <w:r w:rsidRPr="00353AEE">
              <w:rPr>
                <w:sz w:val="16"/>
              </w:rPr>
              <w:t>(-)</w:t>
            </w:r>
          </w:p>
        </w:tc>
        <w:tc>
          <w:tcPr>
            <w:tcW w:w="1001" w:type="pct"/>
            <w:tcBorders>
              <w:top w:val="single" w:sz="4" w:space="0" w:color="auto"/>
              <w:bottom w:val="single" w:sz="4" w:space="0" w:color="auto"/>
            </w:tcBorders>
            <w:vAlign w:val="center"/>
          </w:tcPr>
          <w:p w:rsidR="002160AF" w:rsidRPr="00353AEE" w:rsidRDefault="002160AF" w:rsidP="00353AEE">
            <w:pPr>
              <w:jc w:val="center"/>
              <w:rPr>
                <w:sz w:val="16"/>
              </w:rPr>
            </w:pPr>
            <w:r w:rsidRPr="00353AEE">
              <w:rPr>
                <w:sz w:val="16"/>
              </w:rPr>
              <w:t>1.54</w:t>
            </w:r>
          </w:p>
        </w:tc>
      </w:tr>
      <w:tr w:rsidR="002160AF" w:rsidRPr="00353AEE" w:rsidTr="00353AEE">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rsidR="002160AF" w:rsidRPr="00353AEE" w:rsidRDefault="002160AF" w:rsidP="00353AEE">
            <w:pPr>
              <w:jc w:val="center"/>
              <w:rPr>
                <w:sz w:val="16"/>
              </w:rPr>
            </w:pPr>
            <w:r w:rsidRPr="00353AEE">
              <w:rPr>
                <w:sz w:val="16"/>
              </w:rPr>
              <w:t>52.05</w:t>
            </w:r>
          </w:p>
        </w:tc>
        <w:tc>
          <w:tcPr>
            <w:tcW w:w="1000" w:type="pct"/>
            <w:tcBorders>
              <w:top w:val="single" w:sz="4" w:space="0" w:color="auto"/>
              <w:left w:val="single" w:sz="4" w:space="0" w:color="auto"/>
              <w:bottom w:val="single" w:sz="4" w:space="0" w:color="auto"/>
            </w:tcBorders>
            <w:vAlign w:val="center"/>
          </w:tcPr>
          <w:p w:rsidR="002160AF" w:rsidRPr="00353AEE" w:rsidRDefault="002160AF" w:rsidP="00353AEE">
            <w:pPr>
              <w:jc w:val="center"/>
              <w:rPr>
                <w:sz w:val="16"/>
              </w:rPr>
            </w:pPr>
            <w:r w:rsidRPr="00353AEE">
              <w:rPr>
                <w:sz w:val="16"/>
              </w:rPr>
              <w:t>(-)</w:t>
            </w:r>
          </w:p>
        </w:tc>
        <w:tc>
          <w:tcPr>
            <w:tcW w:w="1001" w:type="pct"/>
            <w:tcBorders>
              <w:top w:val="single" w:sz="4" w:space="0" w:color="auto"/>
              <w:bottom w:val="single" w:sz="4" w:space="0" w:color="auto"/>
            </w:tcBorders>
            <w:vAlign w:val="center"/>
          </w:tcPr>
          <w:p w:rsidR="002160AF" w:rsidRPr="00353AEE" w:rsidRDefault="002160AF" w:rsidP="00353AEE">
            <w:pPr>
              <w:jc w:val="center"/>
              <w:rPr>
                <w:sz w:val="16"/>
              </w:rPr>
            </w:pPr>
            <w:r w:rsidRPr="00353AEE">
              <w:rPr>
                <w:sz w:val="16"/>
              </w:rPr>
              <w:t>58.55</w:t>
            </w:r>
          </w:p>
        </w:tc>
      </w:tr>
    </w:tbl>
    <w:commentRangeEnd w:id="576"/>
    <w:p w:rsidR="00AB410F" w:rsidRPr="00353AEE" w:rsidRDefault="00923BA1" w:rsidP="00975ABA">
      <w:pPr>
        <w:pStyle w:val="PRec-Heading1"/>
      </w:pPr>
      <w:r>
        <w:rPr>
          <w:rStyle w:val="Kommentarzeichen"/>
          <w:smallCaps w:val="0"/>
        </w:rPr>
        <w:commentReference w:id="576"/>
      </w:r>
      <w:r w:rsidR="001666A5" w:rsidRPr="00353AEE">
        <w:t>V Applications and Requirements</w:t>
      </w:r>
    </w:p>
    <w:p w:rsidR="001666A5" w:rsidRPr="00353AEE" w:rsidRDefault="006300DD" w:rsidP="009D6322">
      <w:pPr>
        <w:pStyle w:val="PRec-MainText"/>
      </w:pPr>
      <w:r w:rsidRPr="00353AEE">
        <w:t>Use cases and application scenarios within the geosciences emerged recently for m</w:t>
      </w:r>
      <w:ins w:id="579" w:author="Greenich Viper" w:date="2018-05-03T16:25:00Z">
        <w:r w:rsidR="00923BA1">
          <w:t>o</w:t>
        </w:r>
      </w:ins>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ins w:id="580" w:author="Greenich Viper" w:date="2018-05-03T16:25:00Z">
        <w:r w:rsidR="00D91F72">
          <w:t xml:space="preserve"> </w:t>
        </w:r>
      </w:ins>
      <w:del w:id="581" w:author="Greenich Viper" w:date="2018-05-03T16:25:00Z">
        <w:r w:rsidR="001666A5" w:rsidRPr="00353AEE" w:rsidDel="00D91F72">
          <w:delText xml:space="preserve">, </w:delText>
        </w:r>
      </w:del>
      <w:ins w:id="582" w:author="Greenich Viper" w:date="2018-05-03T16:25:00Z">
        <w:r w:rsidR="00D91F72">
          <w:t>and</w:t>
        </w:r>
        <w:r w:rsidR="00D91F72" w:rsidRPr="00353AEE">
          <w:t xml:space="preserve"> </w:t>
        </w:r>
      </w:ins>
      <w:r w:rsidR="001666A5" w:rsidRPr="00353AEE">
        <w:t>geological interpretation of sedimentary features in field geology</w:t>
      </w:r>
      <w:del w:id="583" w:author="Greenich Viper" w:date="2018-05-03T16:25:00Z">
        <w:r w:rsidR="001666A5" w:rsidRPr="00353AEE" w:rsidDel="00D91F72">
          <w:delText>, and the use of mobile devices in virtual field trips</w:delText>
        </w:r>
      </w:del>
      <w:r w:rsidR="001666A5" w:rsidRPr="00353AEE">
        <w:t>.</w:t>
      </w:r>
    </w:p>
    <w:p w:rsidR="001666A5" w:rsidRPr="00353AEE" w:rsidRDefault="00975ABA" w:rsidP="00242A31">
      <w:pPr>
        <w:pStyle w:val="PRec-Heading2"/>
      </w:pPr>
      <w:r w:rsidRPr="00353AEE">
        <w:t>5</w:t>
      </w:r>
      <w:r w:rsidR="001666A5" w:rsidRPr="00353AEE">
        <w:t>.1 Derivation of hydrological parameters: Water level gauging</w:t>
      </w:r>
    </w:p>
    <w:p w:rsidR="001666A5" w:rsidRPr="00353AEE" w:rsidRDefault="001666A5" w:rsidP="009D6322">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w:t>
      </w:r>
      <w:proofErr w:type="spellStart"/>
      <w:r w:rsidRPr="00353AEE">
        <w:t>floodings</w:t>
      </w:r>
      <w:proofErr w:type="spellEnd"/>
      <w:r w:rsidRPr="00353AEE">
        <w:t xml:space="preserve"> and landslides. Conventional gauging stations provide precise information about water levels measured over short time periods. </w:t>
      </w:r>
      <w:del w:id="584" w:author="ms699852" w:date="2018-05-03T13:52:00Z">
        <w:r w:rsidRPr="00353AEE" w:rsidDel="00450679">
          <w:delText xml:space="preserve">State of the art techniques for administrative water gauging comprise water pressure sensors, floating gauges and conventional tide gauges. They are characterised by long-term stability and outdoor robustness providing accuracies of several millimetres up to one centimetre </w:delText>
        </w:r>
      </w:del>
      <w:customXmlDelRangeStart w:id="585" w:author="ms699852" w:date="2018-05-03T13:52:00Z"/>
      <w:sdt>
        <w:sdtPr>
          <w:id w:val="1359629606"/>
          <w:citation/>
        </w:sdtPr>
        <w:sdtContent>
          <w:customXmlDelRangeEnd w:id="585"/>
          <w:del w:id="586" w:author="ms699852" w:date="2018-05-03T13:52:00Z">
            <w:r w:rsidR="001D2DDA" w:rsidRPr="00353AEE" w:rsidDel="00450679">
              <w:fldChar w:fldCharType="begin"/>
            </w:r>
            <w:r w:rsidR="006A384C" w:rsidRPr="00353AEE" w:rsidDel="00450679">
              <w:rPr>
                <w:rPrChange w:id="587" w:author="Greenich Viper" w:date="2018-05-03T14:09:00Z">
                  <w:rPr>
                    <w:lang w:val="en-US"/>
                  </w:rPr>
                </w:rPrChange>
              </w:rPr>
              <w:delInstrText xml:space="preserve"> CITATION Siedschlag2015 \l 1031 </w:delInstrText>
            </w:r>
            <w:r w:rsidR="001D2DDA" w:rsidRPr="00353AEE" w:rsidDel="00450679">
              <w:fldChar w:fldCharType="separate"/>
            </w:r>
            <w:r w:rsidR="00281F45" w:rsidRPr="00353AEE" w:rsidDel="00450679">
              <w:rPr>
                <w:noProof/>
                <w:rPrChange w:id="588" w:author="Greenich Viper" w:date="2018-05-03T14:09:00Z">
                  <w:rPr>
                    <w:noProof/>
                    <w:lang w:val="en-US"/>
                  </w:rPr>
                </w:rPrChange>
              </w:rPr>
              <w:delText>(Siedschlag, 2015)</w:delText>
            </w:r>
            <w:r w:rsidR="001D2DDA" w:rsidRPr="00353AEE" w:rsidDel="00450679">
              <w:fldChar w:fldCharType="end"/>
            </w:r>
          </w:del>
          <w:customXmlDelRangeStart w:id="589" w:author="ms699852" w:date="2018-05-03T13:52:00Z"/>
        </w:sdtContent>
      </w:sdt>
      <w:customXmlDelRangeEnd w:id="589"/>
      <w:del w:id="590" w:author="ms699852" w:date="2018-05-03T13:52:00Z">
        <w:r w:rsidRPr="00353AEE" w:rsidDel="00450679">
          <w:delText xml:space="preserve">. </w:delText>
        </w:r>
      </w:del>
      <w:r w:rsidRPr="00353AEE">
        <w:t xml:space="preserve">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w:t>
      </w:r>
      <w:r w:rsidR="006A384C" w:rsidRPr="00353AEE">
        <w:t>g-based water level estimation</w:t>
      </w:r>
      <w:del w:id="591" w:author="ms699852" w:date="2018-05-03T13:53:00Z">
        <w:r w:rsidR="006A384C" w:rsidRPr="00353AEE" w:rsidDel="00450679">
          <w:delText xml:space="preserve">, </w:delText>
        </w:r>
        <w:r w:rsidRPr="00353AEE" w:rsidDel="00450679">
          <w:delText xml:space="preserve">see </w:delText>
        </w:r>
      </w:del>
      <w:ins w:id="592" w:author="ms699852" w:date="2018-05-03T13:53:00Z">
        <w:r w:rsidR="00450679" w:rsidRPr="00353AEE">
          <w:t xml:space="preserve">, e.g. </w:t>
        </w:r>
      </w:ins>
      <w:sdt>
        <w:sdtPr>
          <w:id w:val="1106541368"/>
          <w:citation/>
        </w:sdtPr>
        <w:sdtContent>
          <w:r w:rsidR="001D2DDA" w:rsidRPr="00353AEE">
            <w:fldChar w:fldCharType="begin"/>
          </w:r>
          <w:r w:rsidR="006A384C" w:rsidRPr="00353AEE">
            <w:rPr>
              <w:rPrChange w:id="593" w:author="Greenich Viper" w:date="2018-05-03T14:09:00Z">
                <w:rPr>
                  <w:lang w:val="en-US"/>
                </w:rPr>
              </w:rPrChange>
            </w:rPr>
            <w:instrText xml:space="preserve"> CITATION Kisters2014 \l 1031 </w:instrText>
          </w:r>
          <w:r w:rsidR="00F729AF" w:rsidRPr="00353AEE">
            <w:rPr>
              <w:rPrChange w:id="594" w:author="Greenich Viper" w:date="2018-05-03T14:09:00Z">
                <w:rPr>
                  <w:lang w:val="en-US"/>
                </w:rPr>
              </w:rPrChange>
            </w:rPr>
            <w:instrText xml:space="preserve"> \m CrowdWaterApp2017a</w:instrText>
          </w:r>
          <w:r w:rsidR="001D2DDA" w:rsidRPr="00353AEE">
            <w:fldChar w:fldCharType="separate"/>
          </w:r>
          <w:r w:rsidR="00281F45" w:rsidRPr="00353AEE">
            <w:rPr>
              <w:noProof/>
              <w:rPrChange w:id="595" w:author="Greenich Viper" w:date="2018-05-03T14:09:00Z">
                <w:rPr>
                  <w:noProof/>
                  <w:lang w:val="en-US"/>
                </w:rPr>
              </w:rPrChange>
            </w:rPr>
            <w:t>(Kisters, 2014; Etter &amp; Strobl, 2018)</w:t>
          </w:r>
          <w:r w:rsidR="001D2DDA" w:rsidRPr="00353AEE">
            <w:fldChar w:fldCharType="end"/>
          </w:r>
        </w:sdtContent>
      </w:sdt>
      <w:del w:id="596" w:author="ms699852" w:date="2018-05-03T13:53:00Z">
        <w:r w:rsidRPr="00353AEE" w:rsidDel="00450679">
          <w:delText xml:space="preserve"> for details</w:delText>
        </w:r>
      </w:del>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xml:space="preserve">. Beside this, the technique is still limited to open and visible </w:t>
      </w:r>
      <w:r w:rsidR="00DB2A87" w:rsidRPr="00353AEE">
        <w:t xml:space="preserve">pre-installed </w:t>
      </w:r>
      <w:r w:rsidRPr="00353AEE">
        <w:t>gauges.</w:t>
      </w:r>
    </w:p>
    <w:p w:rsidR="001666A5" w:rsidRPr="00353AEE" w:rsidRDefault="001666A5" w:rsidP="009D6322">
      <w:pPr>
        <w:pStyle w:val="PRec-MainText"/>
        <w:rPr>
          <w:color w:val="CC00CC"/>
        </w:rPr>
      </w:pPr>
      <w:r w:rsidRPr="00353AEE">
        <w:t>Improvements can be achieved by the registration of situation-dependent images to 3D point surfaces for automatic water level determination on running waters without requiring reference gauges. For</w:t>
      </w:r>
      <w:r w:rsidR="00A85D37" w:rsidRPr="00353AEE">
        <w:t xml:space="preserve"> this, the Android application </w:t>
      </w:r>
      <w:r w:rsidR="000A7D0B" w:rsidRPr="00353AEE">
        <w:t>OWL</w:t>
      </w:r>
      <w:r w:rsidRPr="00353AEE">
        <w:t xml:space="preserve"> is developed, which uses the freely availabl</w:t>
      </w:r>
      <w:r w:rsidR="00A85D37" w:rsidRPr="00353AEE">
        <w:t xml:space="preserve">e open source framework </w:t>
      </w:r>
      <w:r w:rsidRPr="00353AEE">
        <w:rPr>
          <w:i/>
        </w:rPr>
        <w:t>Open Camera</w:t>
      </w:r>
      <w:r w:rsidR="00A85D37" w:rsidRPr="00353AEE">
        <w:rPr>
          <w:rStyle w:val="Funotenzeichen"/>
        </w:rPr>
        <w:footnoteReference w:id="8"/>
      </w:r>
      <w:r w:rsidR="00A85D37" w:rsidRPr="00353AEE">
        <w:t xml:space="preserve">. </w:t>
      </w:r>
      <w:del w:id="597" w:author="ms699852" w:date="2018-05-03T13:54:00Z">
        <w:r w:rsidR="000A7D0B" w:rsidRPr="00353AEE" w:rsidDel="00450679">
          <w:rPr>
            <w:color w:val="CC00CC"/>
          </w:rPr>
          <w:delText>OWL</w:delText>
        </w:r>
        <w:r w:rsidRPr="00353AEE" w:rsidDel="00450679">
          <w:rPr>
            <w:color w:val="CC00CC"/>
          </w:rPr>
          <w:delText xml:space="preserve"> </w:delText>
        </w:r>
        <w:r w:rsidR="00E677B8" w:rsidRPr="00353AEE" w:rsidDel="00450679">
          <w:rPr>
            <w:color w:val="CC00CC"/>
          </w:rPr>
          <w:delText xml:space="preserve">serves as camera-based water level monitoring system that </w:delText>
        </w:r>
        <w:r w:rsidRPr="00353AEE" w:rsidDel="00450679">
          <w:rPr>
            <w:color w:val="CC00CC"/>
          </w:rPr>
          <w:delText xml:space="preserve">allows for </w:delText>
        </w:r>
        <w:r w:rsidR="00DB2A87" w:rsidRPr="00353AEE" w:rsidDel="00450679">
          <w:rPr>
            <w:color w:val="CC00CC"/>
          </w:rPr>
          <w:delText>location-independent</w:delText>
        </w:r>
        <w:r w:rsidR="00E677B8" w:rsidRPr="00353AEE" w:rsidDel="00450679">
          <w:rPr>
            <w:color w:val="CC00CC"/>
          </w:rPr>
          <w:delText xml:space="preserve"> water level </w:delText>
        </w:r>
        <w:r w:rsidR="00E677B8" w:rsidRPr="00353AEE" w:rsidDel="00450679">
          <w:rPr>
            <w:color w:val="CC00CC"/>
          </w:rPr>
          <w:lastRenderedPageBreak/>
          <w:delText xml:space="preserve">detection. </w:delText>
        </w:r>
      </w:del>
      <w:ins w:id="598" w:author="ms699852" w:date="2018-05-03T13:54:00Z">
        <w:r w:rsidR="00450679" w:rsidRPr="00353AEE">
          <w:rPr>
            <w:color w:val="CC00CC"/>
          </w:rPr>
          <w:t xml:space="preserve">Put it in a nutshell, with the aid of </w:t>
        </w:r>
      </w:ins>
      <w:del w:id="599" w:author="ms699852" w:date="2018-05-03T13:54:00Z">
        <w:r w:rsidR="00E677B8" w:rsidRPr="00353AEE" w:rsidDel="00450679">
          <w:rPr>
            <w:color w:val="CC00CC"/>
          </w:rPr>
          <w:delText>U</w:delText>
        </w:r>
        <w:r w:rsidRPr="00353AEE" w:rsidDel="00450679">
          <w:rPr>
            <w:color w:val="CC00CC"/>
          </w:rPr>
          <w:delText xml:space="preserve">sing </w:delText>
        </w:r>
      </w:del>
      <w:r w:rsidRPr="00353AEE">
        <w:rPr>
          <w:color w:val="CC00CC"/>
        </w:rPr>
        <w:t>short, handheld time-lapse image sequences</w:t>
      </w:r>
      <w:r w:rsidR="00DB2A87" w:rsidRPr="00353AEE">
        <w:rPr>
          <w:color w:val="CC00CC"/>
        </w:rPr>
        <w:t xml:space="preserve">, captured by </w:t>
      </w:r>
      <w:proofErr w:type="spellStart"/>
      <w:r w:rsidR="00DB2A87" w:rsidRPr="00353AEE">
        <w:rPr>
          <w:color w:val="CC00CC"/>
        </w:rPr>
        <w:t>smartphone</w:t>
      </w:r>
      <w:proofErr w:type="spellEnd"/>
      <w:r w:rsidR="00DB2A87" w:rsidRPr="00353AEE">
        <w:rPr>
          <w:color w:val="CC00CC"/>
        </w:rPr>
        <w:t xml:space="preserve"> cameras</w:t>
      </w:r>
      <w:r w:rsidR="00E677B8" w:rsidRPr="00353AEE">
        <w:rPr>
          <w:color w:val="CC00CC"/>
        </w:rPr>
        <w:t>, the water line</w:t>
      </w:r>
      <w:r w:rsidRPr="00353AEE">
        <w:rPr>
          <w:color w:val="CC00CC"/>
        </w:rPr>
        <w:t xml:space="preserve"> </w:t>
      </w:r>
      <w:r w:rsidR="00E677B8" w:rsidRPr="00353AEE">
        <w:rPr>
          <w:color w:val="CC00CC"/>
        </w:rPr>
        <w:t xml:space="preserve">can be </w:t>
      </w:r>
      <w:del w:id="600" w:author="ms699852" w:date="2018-05-03T13:54:00Z">
        <w:r w:rsidR="00E677B8" w:rsidRPr="00353AEE" w:rsidDel="00450679">
          <w:rPr>
            <w:color w:val="CC00CC"/>
          </w:rPr>
          <w:delText>detected</w:delText>
        </w:r>
      </w:del>
      <w:ins w:id="601" w:author="ms699852" w:date="2018-05-03T13:54:00Z">
        <w:r w:rsidR="00450679" w:rsidRPr="00353AEE">
          <w:rPr>
            <w:color w:val="CC00CC"/>
          </w:rPr>
          <w:t>processed on the device</w:t>
        </w:r>
      </w:ins>
      <w:r w:rsidR="00E677B8" w:rsidRPr="00353AEE">
        <w:rPr>
          <w:color w:val="CC00CC"/>
        </w:rPr>
        <w:t xml:space="preserve"> </w:t>
      </w:r>
      <w:sdt>
        <w:sdtPr>
          <w:rPr>
            <w:color w:val="CC00CC"/>
          </w:rPr>
          <w:id w:val="1067463520"/>
          <w:citation/>
        </w:sdtPr>
        <w:sdtContent>
          <w:r w:rsidR="001D2DDA" w:rsidRPr="00353AEE">
            <w:rPr>
              <w:color w:val="CC00CC"/>
            </w:rPr>
            <w:fldChar w:fldCharType="begin"/>
          </w:r>
          <w:r w:rsidR="00941191" w:rsidRPr="00353AEE">
            <w:rPr>
              <w:color w:val="CC00CC"/>
              <w:rPrChange w:id="602" w:author="Greenich Viper" w:date="2018-05-03T14:09:00Z">
                <w:rPr>
                  <w:color w:val="CC00CC"/>
                  <w:lang w:val="en-US"/>
                </w:rPr>
              </w:rPrChange>
            </w:rPr>
            <w:instrText xml:space="preserve"> CITATION Kroehnert2017a \l 1031 </w:instrText>
          </w:r>
          <w:r w:rsidR="001D2DDA" w:rsidRPr="00353AEE">
            <w:rPr>
              <w:color w:val="CC00CC"/>
            </w:rPr>
            <w:fldChar w:fldCharType="separate"/>
          </w:r>
          <w:r w:rsidR="00281F45" w:rsidRPr="00353AEE">
            <w:rPr>
              <w:noProof/>
              <w:color w:val="CC00CC"/>
              <w:rPrChange w:id="603" w:author="Greenich Viper" w:date="2018-05-03T14:09:00Z">
                <w:rPr>
                  <w:noProof/>
                  <w:color w:val="CC00CC"/>
                  <w:lang w:val="en-US"/>
                </w:rPr>
              </w:rPrChange>
            </w:rPr>
            <w:t>(Kröhnert &amp; Meichsner, 2017)</w:t>
          </w:r>
          <w:r w:rsidR="001D2DDA" w:rsidRPr="00353AEE">
            <w:rPr>
              <w:color w:val="CC00CC"/>
            </w:rPr>
            <w:fldChar w:fldCharType="end"/>
          </w:r>
        </w:sdtContent>
      </w:sdt>
      <w:r w:rsidR="00E677B8" w:rsidRPr="00353AEE">
        <w:rPr>
          <w:color w:val="CC00CC"/>
        </w:rPr>
        <w:t xml:space="preserve"> and subsequently registered with prevalent 3D object data</w:t>
      </w:r>
      <w:ins w:id="604" w:author="ms699852" w:date="2018-05-03T13:55:00Z">
        <w:r w:rsidR="00450679" w:rsidRPr="00353AEE">
          <w:rPr>
            <w:color w:val="CC00CC"/>
          </w:rPr>
          <w:t xml:space="preserve"> to obtain the corresponding height values, i.e. water levels</w:t>
        </w:r>
      </w:ins>
      <w:del w:id="605" w:author="ms699852" w:date="2018-05-03T13:55:00Z">
        <w:r w:rsidR="00E677B8" w:rsidRPr="00353AEE" w:rsidDel="00450679">
          <w:rPr>
            <w:color w:val="CC00CC"/>
          </w:rPr>
          <w:delText>, i.e. transferred into object space</w:delText>
        </w:r>
      </w:del>
      <w:r w:rsidR="00E677B8" w:rsidRPr="00353AEE">
        <w:rPr>
          <w:color w:val="CC00CC"/>
        </w:rPr>
        <w:t>.</w:t>
      </w:r>
    </w:p>
    <w:p w:rsidR="00353AEE" w:rsidRPr="00353AEE" w:rsidRDefault="001666A5">
      <w:pPr>
        <w:pStyle w:val="PRec-MainText"/>
      </w:pPr>
      <w:r w:rsidRPr="00353AEE">
        <w:t xml:space="preserve">As figured out in </w:t>
      </w:r>
      <w:r w:rsidRPr="00353AEE">
        <w:rPr>
          <w:color w:val="00B050"/>
        </w:rPr>
        <w:t xml:space="preserve">section </w:t>
      </w:r>
      <w:r w:rsidR="00975ABA" w:rsidRPr="00353AEE">
        <w:rPr>
          <w:color w:val="00B050"/>
        </w:rPr>
        <w:t>(sensors)</w:t>
      </w:r>
      <w:r w:rsidRPr="00353AEE">
        <w:rPr>
          <w:color w:val="00B050"/>
        </w:rPr>
        <w:t xml:space="preserve">, </w:t>
      </w:r>
      <w:r w:rsidRPr="00353AEE">
        <w:t>a good approximation of extrinsic parameters is a basic prerequisite for successful 3D annotation whereby precision and stability is strongly correlated with measuring environment. Especially magnetic perturbations affecting u</w:t>
      </w:r>
      <w:r w:rsidR="00975ABA" w:rsidRPr="00353AEE">
        <w:t xml:space="preserve">ser's </w:t>
      </w:r>
      <w:proofErr w:type="gramStart"/>
      <w:r w:rsidR="00975ABA" w:rsidRPr="00353AEE">
        <w:t>orientation</w:t>
      </w:r>
      <w:ins w:id="606" w:author="ms699852" w:date="2018-05-03T14:02:00Z">
        <w:r w:rsidR="00BF2BDD" w:rsidRPr="00353AEE">
          <w:t xml:space="preserve">, </w:t>
        </w:r>
      </w:ins>
      <w:del w:id="607" w:author="ms699852" w:date="2018-05-03T14:03:00Z">
        <w:r w:rsidR="00975ABA" w:rsidRPr="00353AEE" w:rsidDel="00BF2BDD">
          <w:delText xml:space="preserve"> </w:delText>
        </w:r>
      </w:del>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may change substantially in short time especially in natural or urban environments. </w:t>
      </w:r>
      <w:del w:id="608" w:author="ms699852" w:date="2018-05-03T14:02:00Z">
        <w:r w:rsidRPr="00353AEE" w:rsidDel="00BF2BDD">
          <w:delText>A typical scenario might look like this: a citizen scientist walks along street, carrying his phone in a baggage close to a bunch of keys. He passes several street lamps, signs, etc. Finally, he arrives at a bridge over a</w:delText>
        </w:r>
        <w:r w:rsidR="00150D70" w:rsidRPr="00353AEE" w:rsidDel="00BF2BDD">
          <w:delText>n</w:delText>
        </w:r>
        <w:r w:rsidRPr="00353AEE" w:rsidDel="00BF2BDD">
          <w:delTex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delText>
        </w:r>
        <w:r w:rsidR="00D82E3E" w:rsidRPr="00353AEE" w:rsidDel="00BF2BDD">
          <w:delText xml:space="preserve">urbances. </w:delText>
        </w:r>
      </w:del>
      <w:r w:rsidR="00D82E3E" w:rsidRPr="00353AEE">
        <w:t xml:space="preserve">Described in </w:t>
      </w:r>
      <w:r w:rsidR="00D82E3E" w:rsidRPr="00353AEE">
        <w:rPr>
          <w:color w:val="00B050"/>
        </w:rPr>
        <w:t>section (sensitivity)</w:t>
      </w:r>
      <w:r w:rsidRPr="00353AEE">
        <w:rPr>
          <w:color w:val="00B050"/>
        </w:rPr>
        <w:t xml:space="preserve">, </w:t>
      </w:r>
      <w:r w:rsidR="002E60BE" w:rsidRPr="00353AEE">
        <w:t>image-to-</w:t>
      </w:r>
      <w:r w:rsidRPr="00353AEE">
        <w:t>geometry registration is very error-prone for inaccurate exterior parameters except roll angle. The reason for this lies in rendering a synthetic image from coloured 3D reference point clouds using a person's location and orientation</w:t>
      </w:r>
      <w:del w:id="609" w:author="ms699852" w:date="2018-05-03T14:03:00Z">
        <w:r w:rsidRPr="00353AEE" w:rsidDel="00BF2BDD">
          <w:delText xml:space="preserve"> (see </w:delText>
        </w:r>
        <w:r w:rsidR="000A7D0B" w:rsidRPr="00353AEE" w:rsidDel="00BF2BDD">
          <w:rPr>
            <w:color w:val="00B050"/>
          </w:rPr>
          <w:delText>section I2G</w:delText>
        </w:r>
        <w:r w:rsidRPr="00353AEE" w:rsidDel="00BF2BDD">
          <w:rPr>
            <w:color w:val="00B050"/>
          </w:rPr>
          <w:delText>)</w:delText>
        </w:r>
      </w:del>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w:t>
      </w:r>
      <w:del w:id="610" w:author="ms699852" w:date="2018-05-03T14:04:00Z">
        <w:r w:rsidRPr="00353AEE" w:rsidDel="00BF2BDD">
          <w:delText>when images have too little</w:delText>
        </w:r>
      </w:del>
      <w:ins w:id="611" w:author="ms699852" w:date="2018-05-03T14:04:00Z">
        <w:r w:rsidR="00BF2BDD" w:rsidRPr="00353AEE">
          <w:t>lacking</w:t>
        </w:r>
      </w:ins>
      <w:r w:rsidRPr="00353AEE">
        <w:t xml:space="preserve"> overlap). Described in </w:t>
      </w:r>
      <w:r w:rsidRPr="00353AEE">
        <w:rPr>
          <w:color w:val="00B050"/>
        </w:rPr>
        <w:t xml:space="preserve">section </w:t>
      </w:r>
      <w:r w:rsidR="00D82E3E" w:rsidRPr="00353AEE">
        <w:rPr>
          <w:color w:val="00B050"/>
        </w:rPr>
        <w:t>(</w:t>
      </w:r>
      <w:proofErr w:type="spellStart"/>
      <w:r w:rsidRPr="00353AEE">
        <w:rPr>
          <w:color w:val="00B050"/>
        </w:rPr>
        <w:t>location_sensitivity</w:t>
      </w:r>
      <w:proofErr w:type="spellEnd"/>
      <w:r w:rsidR="00D82E3E" w:rsidRPr="00353AEE">
        <w:t>), inbuilt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ins w:id="612" w:author="ms699852" w:date="2018-05-03T14:04:00Z">
        <w:r w:rsidR="00BF2BDD" w:rsidRPr="00353AEE">
          <w:t>. OWL provides the possibility of user</w:t>
        </w:r>
      </w:ins>
      <w:ins w:id="613" w:author="ms699852" w:date="2018-05-03T14:05:00Z">
        <w:r w:rsidR="00BF2BDD" w:rsidRPr="00353AEE">
          <w:t xml:space="preserve"> supported position refinement </w:t>
        </w:r>
      </w:ins>
      <w:ins w:id="614" w:author="ms699852" w:date="2018-05-03T14:06:00Z">
        <w:r w:rsidR="00E13029" w:rsidRPr="00353AEE">
          <w:t>invoking</w:t>
        </w:r>
      </w:ins>
      <w:ins w:id="615" w:author="ms699852" w:date="2018-05-03T14:05:00Z">
        <w:r w:rsidR="00BF2BDD" w:rsidRPr="00353AEE">
          <w:t xml:space="preserve"> Google Maps</w:t>
        </w:r>
      </w:ins>
      <w:ins w:id="616" w:author="ms699852" w:date="2018-05-03T14:07:00Z">
        <w:r w:rsidR="00E13029" w:rsidRPr="00353AEE">
          <w:rPr>
            <w:rStyle w:val="Funotenzeichen"/>
          </w:rPr>
          <w:footnoteReference w:id="9"/>
        </w:r>
      </w:ins>
      <w:ins w:id="638" w:author="ms699852" w:date="2018-05-03T14:05:00Z">
        <w:r w:rsidR="00BF2BDD" w:rsidRPr="00353AEE">
          <w:t xml:space="preserve"> and height optimisation using </w:t>
        </w:r>
        <w:r w:rsidR="00E13029" w:rsidRPr="00353AEE">
          <w:t>the underlying</w:t>
        </w:r>
        <w:r w:rsidR="00BF2BDD" w:rsidRPr="00353AEE">
          <w:t xml:space="preserve"> </w:t>
        </w:r>
        <w:r w:rsidR="00E13029" w:rsidRPr="00353AEE">
          <w:t>DEM data</w:t>
        </w:r>
      </w:ins>
      <w:ins w:id="639" w:author="ms699852" w:date="2018-05-03T14:06:00Z">
        <w:r w:rsidR="00E13029" w:rsidRPr="00353AEE">
          <w:t>.</w:t>
        </w:r>
      </w:ins>
      <w:del w:id="640" w:author="ms699852" w:date="2018-05-03T14:06:00Z">
        <w:r w:rsidR="002E60BE" w:rsidRPr="00353AEE" w:rsidDel="00E13029">
          <w:delText xml:space="preserve"> (e.g. DEM</w:delText>
        </w:r>
      </w:del>
      <w:del w:id="641" w:author="ms699852" w:date="2018-05-03T14:04:00Z">
        <w:r w:rsidR="002E60BE" w:rsidRPr="00353AEE" w:rsidDel="00BF2BDD">
          <w:delText xml:space="preserve"> data</w:delText>
        </w:r>
      </w:del>
      <w:del w:id="642" w:author="ms699852" w:date="2018-05-03T14:06:00Z">
        <w:r w:rsidR="002E60BE" w:rsidRPr="00353AEE" w:rsidDel="00E13029">
          <w:delText xml:space="preserve"> via Google Elevation Api)</w:delText>
        </w:r>
        <w:r w:rsidRPr="00353AEE" w:rsidDel="00E13029">
          <w:delText xml:space="preserve"> and i</w:delText>
        </w:r>
      </w:del>
      <w:ins w:id="643" w:author="ms699852" w:date="2018-05-03T14:06:00Z">
        <w:r w:rsidR="00E13029" w:rsidRPr="00353AEE">
          <w:t xml:space="preserve"> I</w:t>
        </w:r>
      </w:ins>
      <w:r w:rsidRPr="00353AEE">
        <w:t xml:space="preserve">t is very likely that, </w:t>
      </w:r>
      <w:r w:rsidR="00D82E3E" w:rsidRPr="00353AEE">
        <w:t xml:space="preserve">in the near future, </w:t>
      </w:r>
      <w:proofErr w:type="spellStart"/>
      <w:r w:rsidR="00D82E3E" w:rsidRPr="00353AEE">
        <w:t>smartphone</w:t>
      </w:r>
      <w:proofErr w:type="spellEnd"/>
      <w:r w:rsidR="00D82E3E" w:rsidRPr="00353AEE">
        <w:t xml:space="preserv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1D2DDA" w:rsidRPr="00353AEE">
            <w:fldChar w:fldCharType="begin"/>
          </w:r>
          <w:r w:rsidR="00DB01A4" w:rsidRPr="00353AEE">
            <w:rPr>
              <w:rPrChange w:id="644" w:author="Greenich Viper" w:date="2018-05-03T14:09:00Z">
                <w:rPr>
                  <w:lang w:val="en-US"/>
                </w:rPr>
              </w:rPrChange>
            </w:rPr>
            <w:instrText xml:space="preserve"> CITATION Moore2017 \l 1031 </w:instrText>
          </w:r>
          <w:r w:rsidR="001D2DDA" w:rsidRPr="00353AEE">
            <w:fldChar w:fldCharType="separate"/>
          </w:r>
          <w:r w:rsidR="00281F45" w:rsidRPr="00353AEE">
            <w:rPr>
              <w:noProof/>
              <w:rPrChange w:id="645" w:author="Greenich Viper" w:date="2018-05-03T14:09:00Z">
                <w:rPr>
                  <w:noProof/>
                  <w:lang w:val="en-US"/>
                </w:rPr>
              </w:rPrChange>
            </w:rPr>
            <w:t>(Moore, 2017)</w:t>
          </w:r>
          <w:r w:rsidR="001D2DDA"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w:t>
      </w:r>
      <w:r w:rsidRPr="00353AEE">
        <w:lastRenderedPageBreak/>
        <w:t xml:space="preserve">parameters as well as shore land information in short </w:t>
      </w:r>
      <w:proofErr w:type="spellStart"/>
      <w:r w:rsidRPr="00353AEE">
        <w:t>timespans</w:t>
      </w:r>
      <w:proofErr w:type="spellEnd"/>
      <w:r w:rsidRPr="00353AEE">
        <w:t xml:space="preserve"> </w:t>
      </w:r>
      <w:sdt>
        <w:sdtPr>
          <w:id w:val="-1377855825"/>
          <w:citation/>
        </w:sdtPr>
        <w:sdtContent>
          <w:r w:rsidR="001D2DDA" w:rsidRPr="00353AEE">
            <w:fldChar w:fldCharType="begin"/>
          </w:r>
          <w:r w:rsidR="00DB01A4" w:rsidRPr="00353AEE">
            <w:rPr>
              <w:rPrChange w:id="646" w:author="Greenich Viper" w:date="2018-05-03T14:09:00Z">
                <w:rPr>
                  <w:lang w:val="en-US"/>
                </w:rPr>
              </w:rPrChange>
            </w:rPr>
            <w:instrText xml:space="preserve"> CITATION Sardemann2018 \l 1031 </w:instrText>
          </w:r>
          <w:r w:rsidR="001D2DDA" w:rsidRPr="00353AEE">
            <w:fldChar w:fldCharType="separate"/>
          </w:r>
          <w:r w:rsidR="00281F45" w:rsidRPr="00353AEE">
            <w:rPr>
              <w:noProof/>
              <w:rPrChange w:id="647" w:author="Greenich Viper" w:date="2018-05-03T14:09:00Z">
                <w:rPr>
                  <w:noProof/>
                  <w:lang w:val="en-US"/>
                </w:rPr>
              </w:rPrChange>
            </w:rPr>
            <w:t>(Sardemann, et al., 2018)</w:t>
          </w:r>
          <w:r w:rsidR="001D2DDA"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w:t>
      </w:r>
      <w:r w:rsidR="002E60BE" w:rsidRPr="00353AEE">
        <w:t>s at specific times of the day.</w:t>
      </w:r>
    </w:p>
    <w:p w:rsidR="00AB410F" w:rsidRPr="00353AEE" w:rsidRDefault="00975ABA" w:rsidP="00975ABA">
      <w:pPr>
        <w:pStyle w:val="PRec-Heading2"/>
      </w:pPr>
      <w:r w:rsidRPr="00353AEE">
        <w:t>5</w:t>
      </w:r>
      <w:r w:rsidR="001666A5" w:rsidRPr="00353AEE">
        <w:t>.2 Field geology</w:t>
      </w:r>
    </w:p>
    <w:p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1D2DDA" w:rsidRPr="00353AEE">
            <w:fldChar w:fldCharType="begin"/>
          </w:r>
          <w:r w:rsidR="00DB01A4" w:rsidRPr="00353AEE">
            <w:rPr>
              <w:rPrChange w:id="648" w:author="Greenich Viper" w:date="2018-05-03T14:09:00Z">
                <w:rPr>
                  <w:lang w:val="en-US"/>
                </w:rPr>
              </w:rPrChange>
            </w:rPr>
            <w:instrText xml:space="preserve"> CITATION Buckley2008a \l 1031  \m Buckley2010</w:instrText>
          </w:r>
          <w:r w:rsidR="001D2DDA" w:rsidRPr="00353AEE">
            <w:fldChar w:fldCharType="separate"/>
          </w:r>
          <w:r w:rsidR="00281F45" w:rsidRPr="00353AEE">
            <w:rPr>
              <w:noProof/>
              <w:rPrChange w:id="649" w:author="Greenich Viper" w:date="2018-05-03T14:09:00Z">
                <w:rPr>
                  <w:noProof/>
                  <w:lang w:val="en-US"/>
                </w:rPr>
              </w:rPrChange>
            </w:rPr>
            <w:t>(Buckley, et al., 2008; Buckley, et al., 2010)</w:t>
          </w:r>
          <w:r w:rsidR="001D2DDA" w:rsidRPr="00353AEE">
            <w:fldChar w:fldCharType="end"/>
          </w:r>
        </w:sdtContent>
      </w:sdt>
      <w:r w:rsidR="00574C69" w:rsidRPr="00353AEE">
        <w:t xml:space="preserve"> and </w:t>
      </w:r>
      <w:proofErr w:type="spellStart"/>
      <w:r w:rsidRPr="00353AEE">
        <w:t>SfM</w:t>
      </w:r>
      <w:proofErr w:type="spellEnd"/>
      <w:r w:rsidR="00A85D37" w:rsidRPr="00353AEE">
        <w:t xml:space="preserve"> </w:t>
      </w:r>
      <w:sdt>
        <w:sdtPr>
          <w:id w:val="1167977324"/>
          <w:citation/>
        </w:sdtPr>
        <w:sdtContent>
          <w:r w:rsidR="001D2DDA" w:rsidRPr="00353AEE">
            <w:fldChar w:fldCharType="begin"/>
          </w:r>
          <w:r w:rsidR="00DB01A4" w:rsidRPr="00353AEE">
            <w:rPr>
              <w:rPrChange w:id="650" w:author="Greenich Viper" w:date="2018-05-03T14:09:00Z">
                <w:rPr>
                  <w:lang w:val="en-US"/>
                </w:rPr>
              </w:rPrChange>
            </w:rPr>
            <w:instrText xml:space="preserve"> CITATION Chandler2016 \l 1031 </w:instrText>
          </w:r>
          <w:r w:rsidR="001D2DDA" w:rsidRPr="00353AEE">
            <w:fldChar w:fldCharType="separate"/>
          </w:r>
          <w:r w:rsidR="00281F45" w:rsidRPr="00353AEE">
            <w:rPr>
              <w:noProof/>
              <w:rPrChange w:id="651" w:author="Greenich Viper" w:date="2018-05-03T14:09:00Z">
                <w:rPr>
                  <w:noProof/>
                  <w:lang w:val="en-US"/>
                </w:rPr>
              </w:rPrChange>
            </w:rPr>
            <w:t>(Chandler &amp; Buckley, 2016)</w:t>
          </w:r>
          <w:r w:rsidR="001D2DDA" w:rsidRPr="00353AEE">
            <w:fldChar w:fldCharType="end"/>
          </w:r>
        </w:sdtContent>
      </w:sdt>
      <w:r w:rsidR="00A85D37" w:rsidRPr="00353AEE">
        <w:rPr>
          <w:color w:val="CC00CC"/>
        </w:rPr>
        <w:t xml:space="preserve">, inter alia with UAVs </w:t>
      </w:r>
      <w:sdt>
        <w:sdtPr>
          <w:rPr>
            <w:color w:val="CC00CC"/>
          </w:rPr>
          <w:id w:val="-1921015119"/>
          <w:citation/>
        </w:sdtPr>
        <w:sdtContent>
          <w:r w:rsidR="001D2DDA" w:rsidRPr="00353AEE">
            <w:rPr>
              <w:color w:val="CC00CC"/>
            </w:rPr>
            <w:fldChar w:fldCharType="begin"/>
          </w:r>
          <w:r w:rsidR="00DB01A4" w:rsidRPr="00353AEE">
            <w:rPr>
              <w:color w:val="CC00CC"/>
              <w:rPrChange w:id="652" w:author="Greenich Viper" w:date="2018-05-03T14:09:00Z">
                <w:rPr>
                  <w:color w:val="CC00CC"/>
                  <w:lang w:val="en-US"/>
                </w:rPr>
              </w:rPrChange>
            </w:rPr>
            <w:instrText xml:space="preserve"> CITATION Dewez2015 \l 1031 </w:instrText>
          </w:r>
          <w:r w:rsidR="001D2DDA" w:rsidRPr="00353AEE">
            <w:rPr>
              <w:color w:val="CC00CC"/>
            </w:rPr>
            <w:fldChar w:fldCharType="separate"/>
          </w:r>
          <w:r w:rsidR="00281F45" w:rsidRPr="00353AEE">
            <w:rPr>
              <w:noProof/>
              <w:color w:val="CC00CC"/>
              <w:rPrChange w:id="653" w:author="Greenich Viper" w:date="2018-05-03T14:09:00Z">
                <w:rPr>
                  <w:noProof/>
                  <w:color w:val="CC00CC"/>
                  <w:lang w:val="en-US"/>
                </w:rPr>
              </w:rPrChange>
            </w:rPr>
            <w:t>(Dewez, et al., 2015)</w:t>
          </w:r>
          <w:r w:rsidR="001D2DDA" w:rsidRPr="00353AEE">
            <w:rPr>
              <w:color w:val="CC00CC"/>
            </w:rPr>
            <w:fldChar w:fldCharType="end"/>
          </w:r>
        </w:sdtContent>
      </w:sdt>
      <w:r w:rsidRPr="00353AEE">
        <w:t>) to generate digital surface representations. The most common representations of digital outcrops are colo</w:t>
      </w:r>
      <w:r w:rsidR="00D82E3E" w:rsidRPr="00353AEE">
        <w:t>ured point clouds and textured TINs</w:t>
      </w:r>
      <w:r w:rsidRPr="00353AEE">
        <w:t>.</w:t>
      </w:r>
    </w:p>
    <w:p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sdt>
        <w:sdtPr>
          <w:id w:val="-414549881"/>
          <w:citation/>
        </w:sdtPr>
        <w:sdtContent>
          <w:r w:rsidR="001D2DDA" w:rsidRPr="00353AEE">
            <w:fldChar w:fldCharType="begin"/>
          </w:r>
          <w:r w:rsidR="00DB01A4" w:rsidRPr="00353AEE">
            <w:rPr>
              <w:rPrChange w:id="654" w:author="Greenich Viper" w:date="2018-05-03T14:09:00Z">
                <w:rPr>
                  <w:lang w:val="en-US"/>
                </w:rPr>
              </w:rPrChange>
            </w:rPr>
            <w:instrText xml:space="preserve"> CITATION Kehl2018_AGU \l 1031 </w:instrText>
          </w:r>
          <w:r w:rsidR="001D2DDA" w:rsidRPr="00353AEE">
            <w:fldChar w:fldCharType="separate"/>
          </w:r>
          <w:r w:rsidR="00281F45" w:rsidRPr="00353AEE">
            <w:rPr>
              <w:noProof/>
              <w:rPrChange w:id="655" w:author="Greenich Viper" w:date="2018-05-03T14:09:00Z">
                <w:rPr>
                  <w:noProof/>
                  <w:lang w:val="en-US"/>
                </w:rPr>
              </w:rPrChange>
            </w:rPr>
            <w:t>(Kehl, et al., 2018)</w:t>
          </w:r>
          <w:r w:rsidR="001D2DDA" w:rsidRPr="00353AEE">
            <w:fldChar w:fldCharType="end"/>
          </w:r>
        </w:sdtContent>
      </w:sdt>
      <w:r w:rsidRPr="00353AEE">
        <w:t xml:space="preserve"> for further details).</w:t>
      </w:r>
    </w:p>
    <w:p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w:t>
      </w:r>
      <w:proofErr w:type="spellStart"/>
      <w:r w:rsidRPr="00353AEE">
        <w:t>stratigraphic</w:t>
      </w:r>
      <w:proofErr w:type="spellEnd"/>
      <w:r w:rsidRPr="00353AEE">
        <w:t xml:space="preserve">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w:t>
      </w:r>
      <w:proofErr w:type="spellStart"/>
      <w:r w:rsidRPr="00353AEE">
        <w:t>stratigraphic</w:t>
      </w:r>
      <w:proofErr w:type="spellEnd"/>
      <w:r w:rsidRPr="00353AEE">
        <w:t xml:space="preserve"> setting. While achieving the former resolution can still be challenging with mobile sensors (see </w:t>
      </w:r>
      <w:r w:rsidRPr="00353AEE">
        <w:rPr>
          <w:color w:val="00B050"/>
        </w:rPr>
        <w:t xml:space="preserve">section </w:t>
      </w:r>
      <w:r w:rsidR="000A7D0B" w:rsidRPr="00353AEE">
        <w:rPr>
          <w:color w:val="00B050"/>
        </w:rPr>
        <w:t>(localization)</w:t>
      </w:r>
      <w:r w:rsidRPr="00353AEE">
        <w:t>),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 xml:space="preserve">distance, a drastic impact on the view perspective. Even more important, a vertical localisation error of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1D2DDA" w:rsidRPr="00353AEE">
            <w:fldChar w:fldCharType="begin"/>
          </w:r>
          <w:r w:rsidR="00857596" w:rsidRPr="00353AEE">
            <w:rPr>
              <w:rPrChange w:id="656" w:author="Greenich Viper" w:date="2018-05-03T14:09:00Z">
                <w:rPr>
                  <w:lang w:val="en-US"/>
                </w:rPr>
              </w:rPrChange>
            </w:rPr>
            <w:instrText xml:space="preserve">CITATION Kehl2017_VGC \l 1031 </w:instrText>
          </w:r>
          <w:r w:rsidR="001D2DDA" w:rsidRPr="00353AEE">
            <w:fldChar w:fldCharType="separate"/>
          </w:r>
          <w:r w:rsidR="00281F45" w:rsidRPr="00353AEE">
            <w:rPr>
              <w:noProof/>
              <w:rPrChange w:id="657" w:author="Greenich Viper" w:date="2018-05-03T14:09:00Z">
                <w:rPr>
                  <w:noProof/>
                  <w:lang w:val="en-US"/>
                </w:rPr>
              </w:rPrChange>
            </w:rPr>
            <w:t>(Kehl, et al., 2017b)</w:t>
          </w:r>
          <w:r w:rsidR="001D2DDA" w:rsidRPr="00353AEE">
            <w:fldChar w:fldCharType="end"/>
          </w:r>
        </w:sdtContent>
      </w:sdt>
      <w:r w:rsidRPr="00353AEE">
        <w:t xml:space="preserve">, have been proposed to reduce the vertical positioning error (see </w:t>
      </w:r>
      <w:r w:rsidRPr="00353AEE">
        <w:rPr>
          <w:color w:val="00B050"/>
        </w:rPr>
        <w:t xml:space="preserve">section </w:t>
      </w:r>
      <w:r w:rsidR="000A7D0B" w:rsidRPr="00353AEE">
        <w:rPr>
          <w:color w:val="00B050"/>
        </w:rPr>
        <w:t>(localisation</w:t>
      </w:r>
      <w:r w:rsidR="000A7D0B" w:rsidRPr="00353AEE">
        <w:rPr>
          <w:color w:val="000000" w:themeColor="text1"/>
        </w:rPr>
        <w:t>)</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w:t>
      </w:r>
      <w:r w:rsidRPr="00353AEE">
        <w:lastRenderedPageBreak/>
        <w:t>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1D2DDA" w:rsidRPr="00353AEE">
            <w:fldChar w:fldCharType="begin"/>
          </w:r>
          <w:r w:rsidR="00857596" w:rsidRPr="00353AEE">
            <w:rPr>
              <w:rPrChange w:id="658" w:author="Greenich Viper" w:date="2018-05-03T14:09:00Z">
                <w:rPr>
                  <w:lang w:val="en-US"/>
                </w:rPr>
              </w:rPrChange>
            </w:rPr>
            <w:instrText xml:space="preserve">CITATION Kehl2017_PHOR \l 1031 </w:instrText>
          </w:r>
          <w:r w:rsidR="001D2DDA" w:rsidRPr="00353AEE">
            <w:fldChar w:fldCharType="separate"/>
          </w:r>
          <w:r w:rsidR="00281F45" w:rsidRPr="00353AEE">
            <w:rPr>
              <w:noProof/>
              <w:rPrChange w:id="659" w:author="Greenich Viper" w:date="2018-05-03T14:09:00Z">
                <w:rPr>
                  <w:noProof/>
                  <w:lang w:val="en-US"/>
                </w:rPr>
              </w:rPrChange>
            </w:rPr>
            <w:t>(Kehl, et al., 2017a)</w:t>
          </w:r>
          <w:r w:rsidR="001D2DDA"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rsidR="001666A5" w:rsidRPr="00353AEE" w:rsidRDefault="001666A5" w:rsidP="009D6322">
      <w:pPr>
        <w:pStyle w:val="PRec-MainText"/>
      </w:pPr>
      <w:r w:rsidRPr="00353AEE">
        <w:t>Currently available systems that provide digital outcrop interpretation capabilities on mobile de</w:t>
      </w:r>
      <w:r w:rsidR="00975ABA" w:rsidRPr="00353AEE">
        <w:t xml:space="preserve">vices in 3D </w:t>
      </w:r>
      <w:proofErr w:type="gramStart"/>
      <w:r w:rsidR="00975ABA" w:rsidRPr="00353AEE">
        <w:t>include  GRIT</w:t>
      </w:r>
      <w:proofErr w:type="gramEnd"/>
      <w:r w:rsidR="00941191" w:rsidRPr="00353AEE">
        <w:t xml:space="preserve"> </w:t>
      </w:r>
      <w:sdt>
        <w:sdtPr>
          <w:id w:val="1443648962"/>
          <w:citation/>
        </w:sdtPr>
        <w:sdtContent>
          <w:r w:rsidR="001D2DDA" w:rsidRPr="00353AEE">
            <w:fldChar w:fldCharType="begin"/>
          </w:r>
          <w:r w:rsidR="00857596" w:rsidRPr="00353AEE">
            <w:rPr>
              <w:rPrChange w:id="660" w:author="Greenich Viper" w:date="2018-05-03T14:09:00Z">
                <w:rPr>
                  <w:lang w:val="en-US"/>
                </w:rPr>
              </w:rPrChange>
            </w:rPr>
            <w:instrText xml:space="preserve">CITATION Kehl2016_VGCabstract \l 1031 </w:instrText>
          </w:r>
          <w:r w:rsidR="001D2DDA" w:rsidRPr="00353AEE">
            <w:fldChar w:fldCharType="separate"/>
          </w:r>
          <w:r w:rsidR="00281F45" w:rsidRPr="00353AEE">
            <w:rPr>
              <w:noProof/>
              <w:rPrChange w:id="661" w:author="Greenich Viper" w:date="2018-05-03T14:09:00Z">
                <w:rPr>
                  <w:noProof/>
                  <w:lang w:val="en-US"/>
                </w:rPr>
              </w:rPrChange>
            </w:rPr>
            <w:t>(Kehl, et al., 2016b)</w:t>
          </w:r>
          <w:r w:rsidR="001D2DDA" w:rsidRPr="00353AEE">
            <w:fldChar w:fldCharType="end"/>
          </w:r>
        </w:sdtContent>
      </w:sdt>
      <w:r w:rsidRPr="00353AEE">
        <w:t xml:space="preserve"> and Outcrop </w:t>
      </w:r>
      <w:sdt>
        <w:sdtPr>
          <w:id w:val="-1939829793"/>
          <w:citation/>
        </w:sdtPr>
        <w:sdtContent>
          <w:r w:rsidR="001D2DDA" w:rsidRPr="00353AEE">
            <w:fldChar w:fldCharType="begin"/>
          </w:r>
          <w:r w:rsidR="00941191" w:rsidRPr="00353AEE">
            <w:rPr>
              <w:rPrChange w:id="662" w:author="Greenich Viper" w:date="2018-05-03T14:09:00Z">
                <w:rPr>
                  <w:lang w:val="en-US"/>
                </w:rPr>
              </w:rPrChange>
            </w:rPr>
            <w:instrText xml:space="preserve"> CITATION Viseur2014_VGCabstract \l 1031 </w:instrText>
          </w:r>
          <w:r w:rsidR="001D2DDA" w:rsidRPr="00353AEE">
            <w:fldChar w:fldCharType="separate"/>
          </w:r>
          <w:r w:rsidR="00281F45" w:rsidRPr="00353AEE">
            <w:rPr>
              <w:noProof/>
              <w:rPrChange w:id="663" w:author="Greenich Viper" w:date="2018-05-03T14:09:00Z">
                <w:rPr>
                  <w:noProof/>
                  <w:lang w:val="en-US"/>
                </w:rPr>
              </w:rPrChange>
            </w:rPr>
            <w:t>(Viseur, et al., 2014)</w:t>
          </w:r>
          <w:r w:rsidR="001D2DDA" w:rsidRPr="00353AEE">
            <w:fldChar w:fldCharType="end"/>
          </w:r>
        </w:sdtContent>
      </w:sdt>
      <w:r w:rsidRPr="00353AEE">
        <w:t xml:space="preserve">, though earlier prototypes have been demonstrated </w:t>
      </w:r>
      <w:sdt>
        <w:sdtPr>
          <w:id w:val="-1997027557"/>
          <w:citation/>
        </w:sdtPr>
        <w:sdtContent>
          <w:r w:rsidR="001D2DDA" w:rsidRPr="00353AEE">
            <w:fldChar w:fldCharType="begin"/>
          </w:r>
          <w:r w:rsidR="00941191" w:rsidRPr="00353AEE">
            <w:rPr>
              <w:rPrChange w:id="664" w:author="Greenich Viper" w:date="2018-05-03T14:09:00Z">
                <w:rPr>
                  <w:lang w:val="en-US"/>
                </w:rPr>
              </w:rPrChange>
            </w:rPr>
            <w:instrText xml:space="preserve"> CITATION Hama2013 \l 1031 </w:instrText>
          </w:r>
          <w:r w:rsidR="001D2DDA" w:rsidRPr="00353AEE">
            <w:fldChar w:fldCharType="separate"/>
          </w:r>
          <w:r w:rsidR="00281F45" w:rsidRPr="00353AEE">
            <w:rPr>
              <w:noProof/>
              <w:rPrChange w:id="665" w:author="Greenich Viper" w:date="2018-05-03T14:09:00Z">
                <w:rPr>
                  <w:noProof/>
                  <w:lang w:val="en-US"/>
                </w:rPr>
              </w:rPrChange>
            </w:rPr>
            <w:t>(Hama, et al., 2013)</w:t>
          </w:r>
          <w:r w:rsidR="001D2DDA"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w:t>
      </w:r>
      <w:proofErr w:type="spellStart"/>
      <w:r w:rsidR="0021490D" w:rsidRPr="00353AEE">
        <w:t>Recherche</w:t>
      </w:r>
      <w:proofErr w:type="spellEnd"/>
      <w:r w:rsidR="0021490D" w:rsidRPr="00353AEE">
        <w:t xml:space="preserve"> </w:t>
      </w:r>
      <w:proofErr w:type="gramStart"/>
      <w:r w:rsidR="0021490D" w:rsidRPr="00353AEE">
        <w:t>et</w:t>
      </w:r>
      <w:proofErr w:type="gramEnd"/>
      <w:r w:rsidR="0021490D" w:rsidRPr="00353AEE">
        <w:t xml:space="preserve">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w:t>
      </w:r>
      <w:proofErr w:type="gramStart"/>
      <w:r w:rsidRPr="00353AEE">
        <w:t>a collaboration</w:t>
      </w:r>
      <w:proofErr w:type="gramEnd"/>
      <w:r w:rsidRPr="00353AEE">
        <w:t xml:space="preserve">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p>
    <w:p w:rsidR="001666A5" w:rsidRPr="00353AEE" w:rsidRDefault="001666A5" w:rsidP="001666A5">
      <w:pPr>
        <w:pStyle w:val="Textkrper"/>
        <w:ind w:right="1218"/>
        <w:rPr>
          <w:lang w:val="en-GB"/>
        </w:rPr>
      </w:pPr>
    </w:p>
    <w:tbl>
      <w:tblPr>
        <w:tblW w:w="0" w:type="auto"/>
        <w:tblInd w:w="108" w:type="dxa"/>
        <w:tblLayout w:type="fixed"/>
        <w:tblLook w:val="0000"/>
      </w:tblPr>
      <w:tblGrid>
        <w:gridCol w:w="3527"/>
        <w:gridCol w:w="3527"/>
      </w:tblGrid>
      <w:tr w:rsidR="001666A5" w:rsidRPr="00353AEE" w:rsidTr="001666A5">
        <w:trPr>
          <w:trHeight w:val="2438"/>
        </w:trPr>
        <w:tc>
          <w:tcPr>
            <w:tcW w:w="3527" w:type="dxa"/>
            <w:shd w:val="clear" w:color="auto" w:fill="auto"/>
            <w:tcMar>
              <w:left w:w="0" w:type="dxa"/>
              <w:right w:w="0" w:type="dxa"/>
            </w:tcMar>
            <w:vAlign w:val="center"/>
          </w:tcPr>
          <w:p w:rsidR="001666A5" w:rsidRPr="00353AEE" w:rsidRDefault="001666A5" w:rsidP="005B716D">
            <w:pPr>
              <w:tabs>
                <w:tab w:val="left" w:pos="1134"/>
              </w:tabs>
              <w:jc w:val="center"/>
              <w:rPr>
                <w:iCs/>
                <w:color w:val="000000"/>
                <w:sz w:val="16"/>
                <w:szCs w:val="16"/>
              </w:rPr>
            </w:pPr>
            <w:r w:rsidRPr="00353AEE">
              <w:rPr>
                <w:noProof/>
                <w:sz w:val="16"/>
                <w:szCs w:val="16"/>
                <w:lang w:eastAsia="de-DE"/>
                <w:rPrChange w:id="666" w:author="Greenich Viper" w:date="2018-05-03T14:09:00Z">
                  <w:rPr>
                    <w:noProof/>
                    <w:sz w:val="16"/>
                    <w:szCs w:val="16"/>
                    <w:lang w:val="de-DE" w:eastAsia="de-DE"/>
                  </w:rPr>
                </w:rPrChang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rsidR="001666A5" w:rsidRPr="00353AEE" w:rsidRDefault="001666A5" w:rsidP="005B716D">
            <w:pPr>
              <w:keepNext/>
              <w:tabs>
                <w:tab w:val="left" w:pos="1134"/>
              </w:tabs>
              <w:jc w:val="center"/>
              <w:rPr>
                <w:sz w:val="16"/>
                <w:szCs w:val="16"/>
              </w:rPr>
            </w:pPr>
            <w:r w:rsidRPr="00353AEE">
              <w:rPr>
                <w:noProof/>
                <w:sz w:val="16"/>
                <w:szCs w:val="16"/>
                <w:lang w:eastAsia="de-DE"/>
                <w:rPrChange w:id="667" w:author="Greenich Viper" w:date="2018-05-03T14:09:00Z">
                  <w:rPr>
                    <w:noProof/>
                    <w:sz w:val="16"/>
                    <w:szCs w:val="16"/>
                    <w:lang w:val="de-DE" w:eastAsia="de-DE"/>
                  </w:rPr>
                </w:rPrChang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66A5" w:rsidRPr="00353AEE" w:rsidRDefault="001666A5" w:rsidP="00A202B4">
            <w:pPr>
              <w:keepNext/>
              <w:tabs>
                <w:tab w:val="left" w:pos="1134"/>
              </w:tabs>
              <w:jc w:val="center"/>
              <w:rPr>
                <w:sz w:val="16"/>
                <w:szCs w:val="16"/>
              </w:rPr>
            </w:pPr>
            <w:r w:rsidRPr="00353AEE">
              <w:rPr>
                <w:sz w:val="16"/>
                <w:szCs w:val="16"/>
              </w:rPr>
              <w:t>(b) Outcrop</w:t>
            </w:r>
          </w:p>
        </w:tc>
      </w:tr>
    </w:tbl>
    <w:p w:rsidR="001666A5" w:rsidRPr="00353AEE" w:rsidRDefault="00A202B4" w:rsidP="00A202B4">
      <w:pPr>
        <w:pStyle w:val="Beschriftung"/>
      </w:pPr>
      <w:proofErr w:type="gramStart"/>
      <w:r w:rsidRPr="00353AEE">
        <w:t>Fig.</w:t>
      </w:r>
      <w:proofErr w:type="gramEnd"/>
      <w:r w:rsidRPr="00353AEE">
        <w:t xml:space="preserve"> </w:t>
      </w:r>
      <w:r w:rsidR="001D2DDA" w:rsidRPr="00353AEE">
        <w:fldChar w:fldCharType="begin"/>
      </w:r>
      <w:r w:rsidRPr="00353AEE">
        <w:instrText xml:space="preserve"> SEQ fig. \* ARABIC </w:instrText>
      </w:r>
      <w:r w:rsidR="001D2DDA" w:rsidRPr="00353AEE">
        <w:fldChar w:fldCharType="separate"/>
      </w:r>
      <w:proofErr w:type="gramStart"/>
      <w:r w:rsidR="00281F45" w:rsidRPr="00353AEE">
        <w:rPr>
          <w:noProof/>
        </w:rPr>
        <w:t>18</w:t>
      </w:r>
      <w:r w:rsidR="001D2DDA" w:rsidRPr="00353AEE">
        <w:fldChar w:fldCharType="end"/>
      </w:r>
      <w:r w:rsidR="001666A5" w:rsidRPr="00353AEE">
        <w:rPr>
          <w:rFonts w:eastAsia="SimSun"/>
          <w:lang w:eastAsia="en-GB"/>
        </w:rPr>
        <w:t xml:space="preserve"> </w:t>
      </w:r>
      <w:r w:rsidR="00FA0E1F" w:rsidRPr="00353AEE">
        <w:rPr>
          <w:rFonts w:eastAsia="SimSun"/>
          <w:lang w:eastAsia="en-GB"/>
        </w:rPr>
        <w:t>Visual comparison</w:t>
      </w:r>
      <w:proofErr w:type="gramEnd"/>
      <w:r w:rsidR="00FA0E1F" w:rsidRPr="00353AEE">
        <w:rPr>
          <w:rFonts w:eastAsia="SimSun"/>
          <w:lang w:eastAsia="en-GB"/>
        </w:rPr>
        <w:t xml:space="preserve">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of the </w:t>
      </w:r>
      <w:proofErr w:type="spellStart"/>
      <w:r w:rsidR="00FA0E1F" w:rsidRPr="00353AEE">
        <w:rPr>
          <w:rFonts w:eastAsia="SimSun"/>
          <w:lang w:eastAsia="en-GB"/>
        </w:rPr>
        <w:t>Calvisson</w:t>
      </w:r>
      <w:proofErr w:type="spellEnd"/>
      <w:r w:rsidR="00FA0E1F" w:rsidRPr="00353AEE">
        <w:rPr>
          <w:rFonts w:eastAsia="SimSun"/>
          <w:lang w:eastAsia="en-GB"/>
        </w:rPr>
        <w:t xml:space="preserve"> quarry (</w:t>
      </w:r>
      <w:proofErr w:type="spellStart"/>
      <w:r w:rsidR="00FA0E1F" w:rsidRPr="00353AEE">
        <w:rPr>
          <w:rFonts w:eastAsia="SimSun"/>
          <w:lang w:eastAsia="en-GB"/>
        </w:rPr>
        <w:t>Calvisson</w:t>
      </w:r>
      <w:proofErr w:type="spellEnd"/>
      <w:r w:rsidR="00FA0E1F" w:rsidRPr="00353AEE">
        <w:rPr>
          <w:rFonts w:eastAsia="SimSun"/>
          <w:lang w:eastAsia="en-GB"/>
        </w:rPr>
        <w:t xml:space="preserve">, </w:t>
      </w:r>
      <w:proofErr w:type="spellStart"/>
      <w:r w:rsidR="00FA0E1F" w:rsidRPr="00353AEE">
        <w:rPr>
          <w:rFonts w:eastAsia="SimSun"/>
          <w:lang w:eastAsia="en-GB"/>
        </w:rPr>
        <w:t>département</w:t>
      </w:r>
      <w:proofErr w:type="spellEnd"/>
      <w:r w:rsidR="00FA0E1F" w:rsidRPr="00353AEE">
        <w:rPr>
          <w:rFonts w:eastAsia="SimSun"/>
          <w:lang w:eastAsia="en-GB"/>
        </w:rPr>
        <w:t xml:space="preserve"> </w:t>
      </w:r>
      <w:proofErr w:type="spellStart"/>
      <w:r w:rsidR="00FA0E1F" w:rsidRPr="00353AEE">
        <w:rPr>
          <w:rFonts w:eastAsia="SimSun"/>
          <w:lang w:eastAsia="en-GB"/>
        </w:rPr>
        <w:t>Gard</w:t>
      </w:r>
      <w:proofErr w:type="spellEnd"/>
      <w:r w:rsidR="00FA0E1F" w:rsidRPr="00353AEE">
        <w:rPr>
          <w:rFonts w:eastAsia="SimSun"/>
          <w:lang w:eastAsia="en-GB"/>
        </w:rPr>
        <w:t xml:space="preserve">, </w:t>
      </w:r>
      <w:proofErr w:type="spellStart"/>
      <w:r w:rsidR="00FA0E1F" w:rsidRPr="00353AEE">
        <w:rPr>
          <w:rFonts w:eastAsia="SimSun"/>
          <w:lang w:eastAsia="en-GB"/>
        </w:rPr>
        <w:t>région</w:t>
      </w:r>
      <w:proofErr w:type="spellEnd"/>
      <w:r w:rsidR="00FA0E1F" w:rsidRPr="00353AEE">
        <w:rPr>
          <w:rFonts w:eastAsia="SimSun"/>
          <w:lang w:eastAsia="en-GB"/>
        </w:rPr>
        <w:t xml:space="preserve"> </w:t>
      </w:r>
      <w:proofErr w:type="spellStart"/>
      <w:r w:rsidR="00FA0E1F" w:rsidRPr="00353AEE">
        <w:rPr>
          <w:rFonts w:eastAsia="SimSun"/>
          <w:lang w:eastAsia="en-GB"/>
        </w:rPr>
        <w:t>Occitanie</w:t>
      </w:r>
      <w:proofErr w:type="spellEnd"/>
      <w:r w:rsidR="00FA0E1F" w:rsidRPr="00353AEE">
        <w:rPr>
          <w:rFonts w:eastAsia="SimSun"/>
          <w:lang w:eastAsia="en-GB"/>
        </w:rPr>
        <w:t xml:space="preserve">, France). </w:t>
      </w:r>
      <w:proofErr w:type="gramStart"/>
      <w:r w:rsidR="00FA0E1F" w:rsidRPr="00353AEE">
        <w:rPr>
          <w:rFonts w:eastAsia="SimSun"/>
          <w:lang w:eastAsia="en-GB"/>
        </w:rPr>
        <w:t>Image</w:t>
      </w:r>
      <w:r w:rsidR="00F729AF" w:rsidRPr="00353AEE">
        <w:rPr>
          <w:rFonts w:eastAsia="SimSun"/>
          <w:lang w:eastAsia="en-GB"/>
        </w:rPr>
        <w:t xml:space="preserve">s taken from </w:t>
      </w:r>
      <w:sdt>
        <w:sdtPr>
          <w:rPr>
            <w:rFonts w:eastAsia="SimSun"/>
            <w:lang w:eastAsia="en-GB"/>
          </w:rPr>
          <w:id w:val="1610781965"/>
          <w:citation/>
        </w:sdtPr>
        <w:sdtContent>
          <w:r w:rsidR="001D2DDA" w:rsidRPr="00353AEE">
            <w:rPr>
              <w:rFonts w:eastAsia="SimSun"/>
              <w:lang w:eastAsia="en-GB"/>
            </w:rPr>
            <w:fldChar w:fldCharType="begin"/>
          </w:r>
          <w:r w:rsidR="00857596" w:rsidRPr="00353AEE">
            <w:rPr>
              <w:rFonts w:eastAsia="SimSun"/>
              <w:lang w:eastAsia="en-GB"/>
              <w:rPrChange w:id="668" w:author="Greenich Viper" w:date="2018-05-03T14:09:00Z">
                <w:rPr>
                  <w:rFonts w:eastAsia="SimSun"/>
                  <w:lang w:val="en-US" w:eastAsia="en-GB"/>
                </w:rPr>
              </w:rPrChange>
            </w:rPr>
            <w:instrText xml:space="preserve">CITATION Kehl2017_PhDThesis \l 1031 </w:instrText>
          </w:r>
          <w:r w:rsidR="001D2DDA" w:rsidRPr="00353AEE">
            <w:rPr>
              <w:rFonts w:eastAsia="SimSun"/>
              <w:lang w:eastAsia="en-GB"/>
            </w:rPr>
            <w:fldChar w:fldCharType="separate"/>
          </w:r>
          <w:r w:rsidR="00281F45" w:rsidRPr="00353AEE">
            <w:rPr>
              <w:rFonts w:eastAsia="SimSun"/>
              <w:noProof/>
              <w:lang w:eastAsia="en-GB"/>
              <w:rPrChange w:id="669" w:author="Greenich Viper" w:date="2018-05-03T14:09:00Z">
                <w:rPr>
                  <w:rFonts w:eastAsia="SimSun"/>
                  <w:noProof/>
                  <w:lang w:val="en-US" w:eastAsia="en-GB"/>
                </w:rPr>
              </w:rPrChange>
            </w:rPr>
            <w:t>(Kehl, 2017c)</w:t>
          </w:r>
          <w:r w:rsidR="001D2DDA" w:rsidRPr="00353AEE">
            <w:rPr>
              <w:rFonts w:eastAsia="SimSun"/>
              <w:lang w:eastAsia="en-GB"/>
            </w:rPr>
            <w:fldChar w:fldCharType="end"/>
          </w:r>
        </w:sdtContent>
      </w:sdt>
      <w:r w:rsidR="00FA0E1F" w:rsidRPr="00353AEE">
        <w:rPr>
          <w:rFonts w:eastAsia="SimSun"/>
          <w:lang w:eastAsia="en-GB"/>
        </w:rPr>
        <w:t>.</w:t>
      </w:r>
      <w:proofErr w:type="gramEnd"/>
    </w:p>
    <w:p w:rsidR="00FA0E1F" w:rsidRPr="00353AEE" w:rsidRDefault="00FA0E1F" w:rsidP="009D6322">
      <w:pPr>
        <w:pStyle w:val="PRec-Heading1"/>
      </w:pPr>
      <w:r w:rsidRPr="00353AEE">
        <w:t>VI Conclusions and Discussion</w:t>
      </w:r>
    </w:p>
    <w:p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353AEE" w:rsidRDefault="001D2DDA" w:rsidP="009D6322">
      <w:pPr>
        <w:pStyle w:val="PRec-MainText"/>
      </w:pPr>
      <w:sdt>
        <w:sdtPr>
          <w:id w:val="302352647"/>
          <w:citation/>
        </w:sdtPr>
        <w:sdtContent>
          <w:r w:rsidRPr="00353AEE">
            <w:fldChar w:fldCharType="begin"/>
          </w:r>
          <w:r w:rsidR="004C0830" w:rsidRPr="00353AEE">
            <w:rPr>
              <w:rPrChange w:id="670" w:author="Greenich Viper" w:date="2018-05-03T14:09:00Z">
                <w:rPr>
                  <w:lang w:val="en-US"/>
                </w:rPr>
              </w:rPrChange>
            </w:rPr>
            <w:instrText xml:space="preserve"> CITATION McCaffrey2005 \l 1031 </w:instrText>
          </w:r>
          <w:r w:rsidRPr="00353AEE">
            <w:fldChar w:fldCharType="separate"/>
          </w:r>
          <w:r w:rsidR="00281F45" w:rsidRPr="00353AEE">
            <w:rPr>
              <w:noProof/>
              <w:rPrChange w:id="671" w:author="Greenich Viper" w:date="2018-05-03T14:09:00Z">
                <w:rPr>
                  <w:noProof/>
                  <w:lang w:val="en-US"/>
                </w:rPr>
              </w:rPrChange>
            </w:rPr>
            <w:t>(McCaffrey, et al., 2005)</w:t>
          </w:r>
          <w:r w:rsidRPr="00353AEE">
            <w:fldChar w:fldCharType="end"/>
          </w:r>
        </w:sdtContent>
      </w:sdt>
      <w:r w:rsidR="004C0830" w:rsidRPr="00353AEE">
        <w:t xml:space="preserve"> </w:t>
      </w:r>
      <w:proofErr w:type="gramStart"/>
      <w:r w:rsidR="00FA0E1F" w:rsidRPr="00353AEE">
        <w:t>proposed</w:t>
      </w:r>
      <w:proofErr w:type="gramEnd"/>
      <w:r w:rsidR="00FA0E1F" w:rsidRPr="00353AEE">
        <w:t xml:space="preserve"> the use of mobile devices for field in</w:t>
      </w:r>
      <w:r w:rsidR="004C0830" w:rsidRPr="00353AEE">
        <w:t>terpretation in geology</w:t>
      </w:r>
      <w:r w:rsidR="00FA0E1F" w:rsidRPr="00353AEE">
        <w:t xml:space="preserve">. The technological specifics of mobile device app development hampered the </w:t>
      </w:r>
      <w:r w:rsidR="00FA0E1F" w:rsidRPr="00353AEE">
        <w:lastRenderedPageBreak/>
        <w:t>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Pr="00353AEE">
            <w:fldChar w:fldCharType="begin"/>
          </w:r>
          <w:r w:rsidR="00941191" w:rsidRPr="00353AEE">
            <w:rPr>
              <w:rPrChange w:id="672" w:author="Greenich Viper" w:date="2018-05-03T14:09:00Z">
                <w:rPr>
                  <w:lang w:val="en-US"/>
                </w:rPr>
              </w:rPrChange>
            </w:rPr>
            <w:instrText xml:space="preserve"> CITATION Kroehnert2017b \l 1031 </w:instrText>
          </w:r>
          <w:r w:rsidRPr="00353AEE">
            <w:fldChar w:fldCharType="separate"/>
          </w:r>
          <w:r w:rsidR="00281F45" w:rsidRPr="00353AEE">
            <w:rPr>
              <w:noProof/>
              <w:rPrChange w:id="673" w:author="Greenich Viper" w:date="2018-05-03T14:09:00Z">
                <w:rPr>
                  <w:noProof/>
                  <w:lang w:val="en-US"/>
                </w:rPr>
              </w:rPrChange>
            </w:rPr>
            <w:t>(Kröhnert, et al., 2017)</w:t>
          </w:r>
          <w:r w:rsidRPr="00353AEE">
            <w:fldChar w:fldCharType="end"/>
          </w:r>
        </w:sdtContent>
      </w:sdt>
      <w:r w:rsidR="00FA0E1F" w:rsidRPr="00353AEE">
        <w:t xml:space="preserve">, algorithmic proposals for image-to-geometry registration (see </w:t>
      </w:r>
      <w:sdt>
        <w:sdtPr>
          <w:id w:val="-166487519"/>
          <w:citation/>
        </w:sdtPr>
        <w:sdtContent>
          <w:r w:rsidRPr="00353AEE">
            <w:fldChar w:fldCharType="begin"/>
          </w:r>
          <w:r w:rsidR="00857596" w:rsidRPr="00353AEE">
            <w:rPr>
              <w:rPrChange w:id="674" w:author="Greenich Viper" w:date="2018-05-03T14:09:00Z">
                <w:rPr>
                  <w:lang w:val="en-US"/>
                </w:rPr>
              </w:rPrChange>
            </w:rPr>
            <w:instrText xml:space="preserve">CITATION Gauglitz2014 \m Kehl2017_VGC \l 1031 </w:instrText>
          </w:r>
          <w:r w:rsidRPr="00353AEE">
            <w:fldChar w:fldCharType="separate"/>
          </w:r>
          <w:r w:rsidR="00281F45" w:rsidRPr="00353AEE">
            <w:rPr>
              <w:noProof/>
              <w:rPrChange w:id="675" w:author="Greenich Viper" w:date="2018-05-03T14:09:00Z">
                <w:rPr>
                  <w:noProof/>
                  <w:lang w:val="en-US"/>
                </w:rPr>
              </w:rPrChange>
            </w:rPr>
            <w:t>(Gauglitz, et al., 2014; Kehl, et al., 2017b)</w:t>
          </w:r>
          <w:r w:rsidRPr="00353AEE">
            <w:fldChar w:fldCharType="end"/>
          </w:r>
        </w:sdtContent>
      </w:sdt>
      <w:r w:rsidR="00FA0E1F" w:rsidRPr="00353AEE">
        <w:t xml:space="preserve"> and on-device 3D rendering (as presented in </w:t>
      </w:r>
      <w:sdt>
        <w:sdtPr>
          <w:id w:val="2093582633"/>
          <w:citation/>
        </w:sdtPr>
        <w:sdtContent>
          <w:r w:rsidRPr="00353AEE">
            <w:fldChar w:fldCharType="begin"/>
          </w:r>
          <w:r w:rsidR="00941191" w:rsidRPr="00353AEE">
            <w:rPr>
              <w:rPrChange w:id="676" w:author="Greenich Viper" w:date="2018-05-03T14:09:00Z">
                <w:rPr>
                  <w:lang w:val="en-US"/>
                </w:rPr>
              </w:rPrChange>
            </w:rPr>
            <w:instrText xml:space="preserve"> CITATION Agus2017 \l 1031 </w:instrText>
          </w:r>
          <w:r w:rsidRPr="00353AEE">
            <w:fldChar w:fldCharType="separate"/>
          </w:r>
          <w:r w:rsidR="00281F45" w:rsidRPr="00353AEE">
            <w:rPr>
              <w:noProof/>
              <w:rPrChange w:id="677" w:author="Greenich Viper" w:date="2018-05-03T14:09:00Z">
                <w:rPr>
                  <w:noProof/>
                  <w:lang w:val="en-US"/>
                </w:rPr>
              </w:rPrChange>
            </w:rPr>
            <w:t>(Agus, et al., 2017)</w:t>
          </w:r>
          <w:r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sdt>
        <w:sdtPr>
          <w:id w:val="-1833672590"/>
          <w:citation/>
        </w:sdtPr>
        <w:sdtContent>
          <w:r w:rsidRPr="00353AEE">
            <w:fldChar w:fldCharType="begin"/>
          </w:r>
          <w:r w:rsidR="00941191" w:rsidRPr="00353AEE">
            <w:rPr>
              <w:rPrChange w:id="678" w:author="Greenich Viper" w:date="2018-05-03T14:09:00Z">
                <w:rPr>
                  <w:lang w:val="en-US"/>
                </w:rPr>
              </w:rPrChange>
            </w:rPr>
            <w:instrText xml:space="preserve"> CITATION Eltner2017 \l 1031 </w:instrText>
          </w:r>
          <w:r w:rsidRPr="00353AEE">
            <w:fldChar w:fldCharType="separate"/>
          </w:r>
          <w:r w:rsidR="00281F45" w:rsidRPr="00353AEE">
            <w:rPr>
              <w:noProof/>
              <w:rPrChange w:id="679" w:author="Greenich Viper" w:date="2018-05-03T14:09:00Z">
                <w:rPr>
                  <w:noProof/>
                  <w:lang w:val="en-US"/>
                </w:rPr>
              </w:rPrChange>
            </w:rPr>
            <w:t>(Eltner, et al., 2017)</w:t>
          </w:r>
          <w:r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 Potentially significant improvement will be achieved in the future when an increasing number of advanced algorithms in </w:t>
      </w:r>
      <w:proofErr w:type="spellStart"/>
      <w:r w:rsidR="00FA0E1F" w:rsidRPr="00353AEE">
        <w:t>numerics</w:t>
      </w:r>
      <w:proofErr w:type="spellEnd"/>
      <w:r w:rsidR="00FA0E1F" w:rsidRPr="00353AEE">
        <w:t>, graphi</w:t>
      </w:r>
      <w:r w:rsidR="00941191" w:rsidRPr="00353AEE">
        <w:t xml:space="preserve">cs and vision (e.g. NEWUOA </w:t>
      </w:r>
      <w:sdt>
        <w:sdtPr>
          <w:rPr>
            <w:highlight w:val="cyan"/>
          </w:rPr>
          <w:id w:val="-1855418007"/>
          <w:citation/>
        </w:sdtPr>
        <w:sdtContent>
          <w:r w:rsidRPr="00353AEE">
            <w:rPr>
              <w:highlight w:val="cyan"/>
            </w:rPr>
            <w:fldChar w:fldCharType="begin"/>
          </w:r>
          <w:r w:rsidR="00941191" w:rsidRPr="00353AEE">
            <w:rPr>
              <w:highlight w:val="cyan"/>
              <w:rPrChange w:id="680" w:author="Greenich Viper" w:date="2018-05-03T14:09:00Z">
                <w:rPr>
                  <w:highlight w:val="cyan"/>
                  <w:lang w:val="en-US"/>
                </w:rPr>
              </w:rPrChange>
            </w:rPr>
            <w:instrText xml:space="preserve"> CITATION Powell2006 \l 1031 </w:instrText>
          </w:r>
          <w:r w:rsidRPr="00353AEE">
            <w:rPr>
              <w:highlight w:val="cyan"/>
            </w:rPr>
            <w:fldChar w:fldCharType="separate"/>
          </w:r>
          <w:r w:rsidR="00281F45" w:rsidRPr="00353AEE">
            <w:rPr>
              <w:noProof/>
              <w:highlight w:val="cyan"/>
              <w:rPrChange w:id="681" w:author="Greenich Viper" w:date="2018-05-03T14:09:00Z">
                <w:rPr>
                  <w:noProof/>
                  <w:highlight w:val="cyan"/>
                  <w:lang w:val="en-US"/>
                </w:rPr>
              </w:rPrChange>
            </w:rPr>
            <w:t>(Powell, 2006)</w:t>
          </w:r>
          <w:r w:rsidRPr="00353AEE">
            <w:rPr>
              <w:highlight w:val="cyan"/>
            </w:rPr>
            <w:fldChar w:fldCharType="end"/>
          </w:r>
        </w:sdtContent>
      </w:sdt>
      <w:r w:rsidR="00FA0E1F" w:rsidRPr="00353AEE">
        <w:t xml:space="preserve">, out-of-core rendering </w:t>
      </w:r>
      <w:sdt>
        <w:sdtPr>
          <w:id w:val="307288163"/>
          <w:citation/>
        </w:sdtPr>
        <w:sdtContent>
          <w:r w:rsidRPr="00353AEE">
            <w:fldChar w:fldCharType="begin"/>
          </w:r>
          <w:r w:rsidR="00941191" w:rsidRPr="00353AEE">
            <w:rPr>
              <w:rPrChange w:id="682" w:author="Greenich Viper" w:date="2018-05-03T14:09:00Z">
                <w:rPr>
                  <w:lang w:val="en-US"/>
                </w:rPr>
              </w:rPrChange>
            </w:rPr>
            <w:instrText xml:space="preserve"> CITATION Borgeat2005 \l 1031 </w:instrText>
          </w:r>
          <w:r w:rsidRPr="00353AEE">
            <w:fldChar w:fldCharType="separate"/>
          </w:r>
          <w:r w:rsidR="00281F45" w:rsidRPr="00353AEE">
            <w:rPr>
              <w:noProof/>
              <w:rPrChange w:id="683" w:author="Greenich Viper" w:date="2018-05-03T14:09:00Z">
                <w:rPr>
                  <w:noProof/>
                  <w:lang w:val="en-US"/>
                </w:rPr>
              </w:rPrChange>
            </w:rPr>
            <w:t>(Borgeat, et al., 2005)</w:t>
          </w:r>
          <w:r w:rsidRPr="00353AEE">
            <w:fldChar w:fldCharType="end"/>
          </w:r>
        </w:sdtContent>
      </w:sdt>
      <w:r w:rsidR="00C32FD4" w:rsidRPr="00353AEE">
        <w:t xml:space="preserve">, </w:t>
      </w:r>
      <w:commentRangeStart w:id="684"/>
      <w:r w:rsidR="00FA0E1F" w:rsidRPr="00353AEE">
        <w:rPr>
          <w:highlight w:val="cyan"/>
        </w:rPr>
        <w:t xml:space="preserve">MI </w:t>
      </w:r>
      <w:sdt>
        <w:sdtPr>
          <w:rPr>
            <w:highlight w:val="cyan"/>
          </w:rPr>
          <w:id w:val="1699118757"/>
          <w:citation/>
        </w:sdtPr>
        <w:sdtContent>
          <w:r w:rsidRPr="00353AEE">
            <w:rPr>
              <w:highlight w:val="cyan"/>
            </w:rPr>
            <w:fldChar w:fldCharType="begin"/>
          </w:r>
          <w:r w:rsidR="00941191" w:rsidRPr="00353AEE">
            <w:rPr>
              <w:highlight w:val="cyan"/>
              <w:rPrChange w:id="685" w:author="Greenich Viper" w:date="2018-05-03T14:09:00Z">
                <w:rPr>
                  <w:highlight w:val="cyan"/>
                  <w:lang w:val="en-US"/>
                </w:rPr>
              </w:rPrChange>
            </w:rPr>
            <w:instrText xml:space="preserve"> CITATION Viola1997 \l 1031 </w:instrText>
          </w:r>
          <w:r w:rsidRPr="00353AEE">
            <w:rPr>
              <w:highlight w:val="cyan"/>
            </w:rPr>
            <w:fldChar w:fldCharType="separate"/>
          </w:r>
          <w:r w:rsidR="00281F45" w:rsidRPr="00353AEE">
            <w:rPr>
              <w:noProof/>
              <w:highlight w:val="cyan"/>
              <w:rPrChange w:id="686" w:author="Greenich Viper" w:date="2018-05-03T14:09:00Z">
                <w:rPr>
                  <w:noProof/>
                  <w:highlight w:val="cyan"/>
                  <w:lang w:val="en-US"/>
                </w:rPr>
              </w:rPrChange>
            </w:rPr>
            <w:t>(Viola &amp; Wells, 1997)</w:t>
          </w:r>
          <w:r w:rsidRPr="00353AEE">
            <w:rPr>
              <w:highlight w:val="cyan"/>
            </w:rPr>
            <w:fldChar w:fldCharType="end"/>
          </w:r>
        </w:sdtContent>
      </w:sdt>
      <w:commentRangeEnd w:id="684"/>
      <w:r w:rsidR="00A74A27" w:rsidRPr="00353AEE">
        <w:rPr>
          <w:rStyle w:val="Kommentarzeichen"/>
        </w:rPr>
        <w:commentReference w:id="684"/>
      </w:r>
      <w:r w:rsidR="00941191" w:rsidRPr="00353AEE">
        <w:t xml:space="preserve"> </w:t>
      </w:r>
      <w:r w:rsidR="006E0AE7" w:rsidRPr="00353AEE">
        <w:t>are ported to mobile platforms</w:t>
      </w:r>
      <w:r w:rsidR="00FA0E1F" w:rsidRPr="00353AEE">
        <w:t>. This allows realising the most state-of-the-art techniques on mobile devices that require the additional precision and performance, instead of being limited by the small function collections currently available.</w:t>
      </w:r>
    </w:p>
    <w:p w:rsidR="00FA0E1F" w:rsidRPr="00353AEE" w:rsidRDefault="00FA0E1F" w:rsidP="009D6322">
      <w:pPr>
        <w:pStyle w:val="PRec-MainText"/>
      </w:pPr>
      <w:commentRangeStart w:id="687"/>
      <w:r w:rsidRPr="00353AEE">
        <w:rPr>
          <w:color w:val="CC00CC"/>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353AEE">
        <w:rPr>
          <w:color w:val="CC00CC"/>
        </w:rPr>
        <w:t>evices have accuracy limitations</w:t>
      </w:r>
      <w:r w:rsidRPr="00353AEE">
        <w:rPr>
          <w:color w:val="CC00CC"/>
        </w:rPr>
        <w:t>. Sensor fusion techniques are required to even moderately consider the use of sensor data</w:t>
      </w:r>
      <w:r w:rsidR="006E0AE7" w:rsidRPr="00353AEE">
        <w:rPr>
          <w:color w:val="CC00CC"/>
        </w:rPr>
        <w:t xml:space="preserve"> with complementary characteristics to solve for initial exterior </w:t>
      </w:r>
      <w:proofErr w:type="spellStart"/>
      <w:r w:rsidR="006E0AE7" w:rsidRPr="00353AEE">
        <w:rPr>
          <w:color w:val="CC00CC"/>
        </w:rPr>
        <w:t>smartphone</w:t>
      </w:r>
      <w:proofErr w:type="spellEnd"/>
      <w:r w:rsidR="006E0AE7" w:rsidRPr="00353AEE">
        <w:rPr>
          <w:color w:val="CC00CC"/>
        </w:rPr>
        <w:t xml:space="preserve"> camera orientation</w:t>
      </w:r>
      <w:r w:rsidRPr="00353AEE">
        <w:rPr>
          <w:color w:val="CC00CC"/>
        </w:rPr>
        <w:t xml:space="preserve">. </w:t>
      </w:r>
      <w:r w:rsidR="006E0AE7" w:rsidRPr="00353AEE">
        <w:rPr>
          <w:color w:val="CC00CC"/>
        </w:rPr>
        <w:t>Beside this, e</w:t>
      </w:r>
      <w:r w:rsidRPr="00353AEE">
        <w:rPr>
          <w:color w:val="CC00CC"/>
        </w:rPr>
        <w:t>nvironmental effects such as device-internal heating processes and the system-internal handling of sensor initialisation further complicate the calibration of such sensors</w:t>
      </w:r>
      <w:r w:rsidR="006E0AE7" w:rsidRPr="00353AEE">
        <w:rPr>
          <w:color w:val="CC00CC"/>
        </w:rPr>
        <w:t xml:space="preserve"> as well as the camera, impeding camera calibration prior to the intended application. Both issues can be solved using the registered 2D image and 3D object data</w:t>
      </w:r>
      <w:r w:rsidR="00A26373" w:rsidRPr="00353AEE">
        <w:rPr>
          <w:color w:val="CC00CC"/>
        </w:rPr>
        <w:t xml:space="preserve"> with well-distributed feature correspondences</w:t>
      </w:r>
      <w:r w:rsidR="006E0AE7" w:rsidRPr="00353AEE">
        <w:rPr>
          <w:color w:val="CC00CC"/>
        </w:rPr>
        <w:t xml:space="preserve"> to perform</w:t>
      </w:r>
      <w:r w:rsidR="00A26373" w:rsidRPr="00353AEE">
        <w:rPr>
          <w:color w:val="CC00CC"/>
        </w:rPr>
        <w:t xml:space="preserve"> single image</w:t>
      </w:r>
      <w:r w:rsidR="006E0AE7" w:rsidRPr="00353AEE">
        <w:rPr>
          <w:color w:val="CC00CC"/>
        </w:rPr>
        <w:t xml:space="preserve"> self-calibration </w:t>
      </w:r>
      <w:r w:rsidR="00A26373" w:rsidRPr="00353AEE">
        <w:rPr>
          <w:color w:val="CC00CC"/>
        </w:rPr>
        <w:t>during image annotation.</w:t>
      </w:r>
      <w:commentRangeEnd w:id="687"/>
      <w:r w:rsidR="00D91F72">
        <w:rPr>
          <w:rStyle w:val="Kommentarzeichen"/>
        </w:rPr>
        <w:commentReference w:id="687"/>
      </w:r>
      <w:r w:rsidR="006E0AE7" w:rsidRPr="00353AEE">
        <w:rPr>
          <w:color w:val="CC00CC"/>
        </w:rPr>
        <w:t xml:space="preserve"> </w:t>
      </w:r>
    </w:p>
    <w:p w:rsidR="00FA0E1F" w:rsidRPr="00353AEE" w:rsidRDefault="00A26373" w:rsidP="009D6322">
      <w:pPr>
        <w:pStyle w:val="PRec-MainText"/>
      </w:pPr>
      <w:r w:rsidRPr="00353AEE">
        <w:t xml:space="preserve">Furthermore, this study gives an </w:t>
      </w:r>
      <w:r w:rsidR="00FA0E1F" w:rsidRPr="00353AEE">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353AEE">
        <w:t>bile field apps during a study.</w:t>
      </w:r>
    </w:p>
    <w:p w:rsidR="00FA0E1F" w:rsidRPr="00353AEE" w:rsidRDefault="00A26373" w:rsidP="009D6322">
      <w:pPr>
        <w:pStyle w:val="PRec-MainText"/>
      </w:pPr>
      <w:r w:rsidRPr="00353AEE">
        <w:rPr>
          <w:color w:val="CC00CC"/>
        </w:rPr>
        <w:t>Regarding the presented a</w:t>
      </w:r>
      <w:r w:rsidR="00FA0E1F" w:rsidRPr="00353AEE">
        <w:rPr>
          <w:color w:val="CC00CC"/>
        </w:rPr>
        <w:t xml:space="preserve">pps, </w:t>
      </w:r>
      <w:r w:rsidRPr="00353AEE">
        <w:rPr>
          <w:color w:val="CC00CC"/>
        </w:rPr>
        <w:t xml:space="preserve">namely </w:t>
      </w:r>
      <w:r w:rsidR="00975ABA" w:rsidRPr="00353AEE">
        <w:rPr>
          <w:color w:val="CC00CC"/>
        </w:rPr>
        <w:t>OWL</w:t>
      </w:r>
      <w:r w:rsidR="00FA0E1F" w:rsidRPr="00353AEE">
        <w:rPr>
          <w:color w:val="CC00CC"/>
        </w:rPr>
        <w:t xml:space="preserve"> and </w:t>
      </w:r>
      <w:r w:rsidR="00975ABA" w:rsidRPr="00353AEE">
        <w:rPr>
          <w:color w:val="CC00CC"/>
        </w:rPr>
        <w:t>GRIT</w:t>
      </w:r>
      <w:r w:rsidRPr="00353AEE">
        <w:rPr>
          <w:color w:val="CC00CC"/>
        </w:rPr>
        <w:t xml:space="preserve">, </w:t>
      </w:r>
      <w:r w:rsidRPr="00353AEE">
        <w:t>b</w:t>
      </w:r>
      <w:r w:rsidR="00FA0E1F" w:rsidRPr="00353AEE">
        <w:t>oth software applications are working on different data structures but, in the en</w:t>
      </w:r>
      <w:r w:rsidR="0020434C" w:rsidRPr="00353AEE">
        <w:t>d, utilise the same process -</w:t>
      </w:r>
      <w:r w:rsidR="00FA0E1F" w:rsidRPr="00353AEE">
        <w:t>namely image-to-geometry registration and user-selected cor</w:t>
      </w:r>
      <w:r w:rsidR="0020434C" w:rsidRPr="00353AEE">
        <w:t>ner point surface intersection</w:t>
      </w:r>
      <w:r w:rsidR="00FA0E1F" w:rsidRPr="00353AEE">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353AEE">
        <w:t>a correct</w:t>
      </w:r>
      <w:proofErr w:type="gramEnd"/>
      <w:r w:rsidR="00FA0E1F" w:rsidRPr="00353AEE">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353AEE" w:rsidRDefault="00362C84" w:rsidP="009D6322">
      <w:pPr>
        <w:pStyle w:val="PRec-MainText"/>
        <w:rPr>
          <w:color w:val="CC00CC"/>
        </w:rPr>
      </w:pPr>
      <w:r w:rsidRPr="00353AEE">
        <w:rPr>
          <w:color w:val="CC00CC"/>
        </w:rPr>
        <w:t>Regarding</w:t>
      </w:r>
      <w:r w:rsidR="00CD3049" w:rsidRPr="00353AEE">
        <w:rPr>
          <w:color w:val="CC00CC"/>
        </w:rPr>
        <w:t xml:space="preserve"> the main audience</w:t>
      </w:r>
      <w:r w:rsidRPr="00353AEE">
        <w:rPr>
          <w:color w:val="CC00CC"/>
        </w:rPr>
        <w:t>s</w:t>
      </w:r>
      <w:r w:rsidR="00CD3049" w:rsidRPr="00353AEE">
        <w:rPr>
          <w:color w:val="CC00CC"/>
        </w:rPr>
        <w:t xml:space="preserve"> </w:t>
      </w:r>
      <w:r w:rsidRPr="00353AEE">
        <w:rPr>
          <w:color w:val="CC00CC"/>
        </w:rPr>
        <w:t xml:space="preserve">of </w:t>
      </w:r>
      <w:del w:id="688" w:author="Greenich Viper" w:date="2018-05-03T16:33:00Z">
        <w:r w:rsidRPr="00353AEE" w:rsidDel="00D91F72">
          <w:rPr>
            <w:color w:val="CC00CC"/>
          </w:rPr>
          <w:delText>GRIT and OWL</w:delText>
        </w:r>
      </w:del>
      <w:ins w:id="689" w:author="Greenich Viper" w:date="2018-05-03T16:33:00Z">
        <w:r w:rsidR="00D91F72">
          <w:rPr>
            <w:color w:val="CC00CC"/>
          </w:rPr>
          <w:t>both apps</w:t>
        </w:r>
      </w:ins>
      <w:r w:rsidRPr="00353AEE">
        <w:rPr>
          <w:color w:val="CC00CC"/>
        </w:rPr>
        <w:t>,</w:t>
      </w:r>
      <w:r w:rsidR="00CD3049" w:rsidRPr="00353AEE">
        <w:rPr>
          <w:color w:val="CC00CC"/>
        </w:rPr>
        <w:t xml:space="preserve"> GRIT</w:t>
      </w:r>
      <w:del w:id="690" w:author="Greenich Viper" w:date="2018-05-03T16:34:00Z">
        <w:r w:rsidR="00CD3049" w:rsidRPr="00353AEE" w:rsidDel="00D91F72">
          <w:rPr>
            <w:color w:val="CC00CC"/>
          </w:rPr>
          <w:delText>, on the one hand,</w:delText>
        </w:r>
      </w:del>
      <w:r w:rsidR="00CD3049" w:rsidRPr="00353AEE">
        <w:rPr>
          <w:color w:val="CC00CC"/>
        </w:rPr>
        <w:t xml:space="preserve"> was designed for experts equipped with professional hardware</w:t>
      </w:r>
      <w:r w:rsidR="007E038C" w:rsidRPr="00353AEE">
        <w:rPr>
          <w:color w:val="CC00CC"/>
        </w:rPr>
        <w:t xml:space="preserve"> far away from common </w:t>
      </w:r>
      <w:proofErr w:type="spellStart"/>
      <w:r w:rsidR="007E038C" w:rsidRPr="00353AEE">
        <w:rPr>
          <w:color w:val="CC00CC"/>
        </w:rPr>
        <w:t>smartphone</w:t>
      </w:r>
      <w:proofErr w:type="spellEnd"/>
      <w:r w:rsidR="007E038C" w:rsidRPr="00353AEE">
        <w:rPr>
          <w:color w:val="CC00CC"/>
        </w:rPr>
        <w:t xml:space="preserve"> equipment, allowing for </w:t>
      </w:r>
      <w:r w:rsidR="00CD3049" w:rsidRPr="00353AEE">
        <w:rPr>
          <w:color w:val="CC00CC"/>
        </w:rPr>
        <w:t>heav</w:t>
      </w:r>
      <w:r w:rsidR="007E038C" w:rsidRPr="00353AEE">
        <w:rPr>
          <w:color w:val="CC00CC"/>
        </w:rPr>
        <w:t xml:space="preserve">yweight 3D processing on </w:t>
      </w:r>
      <w:r w:rsidR="007A6222" w:rsidRPr="00353AEE">
        <w:rPr>
          <w:color w:val="CC00CC"/>
        </w:rPr>
        <w:t xml:space="preserve">selected </w:t>
      </w:r>
      <w:r w:rsidR="007E038C" w:rsidRPr="00353AEE">
        <w:rPr>
          <w:color w:val="CC00CC"/>
        </w:rPr>
        <w:t>device</w:t>
      </w:r>
      <w:r w:rsidR="007A6222" w:rsidRPr="00353AEE">
        <w:rPr>
          <w:color w:val="CC00CC"/>
        </w:rPr>
        <w:t>s</w:t>
      </w:r>
      <w:r w:rsidR="007E038C" w:rsidRPr="00353AEE">
        <w:rPr>
          <w:color w:val="CC00CC"/>
        </w:rPr>
        <w:t xml:space="preserve">. </w:t>
      </w:r>
      <w:ins w:id="691" w:author="Greenich Viper" w:date="2018-05-03T16:34:00Z">
        <w:r w:rsidR="00D91F72">
          <w:rPr>
            <w:color w:val="CC00CC"/>
          </w:rPr>
          <w:t xml:space="preserve">On </w:t>
        </w:r>
        <w:r w:rsidR="00D91F72">
          <w:rPr>
            <w:color w:val="CC00CC"/>
          </w:rPr>
          <w:lastRenderedPageBreak/>
          <w:t xml:space="preserve">the contrary, </w:t>
        </w:r>
      </w:ins>
      <w:r w:rsidR="007E038C" w:rsidRPr="00353AEE">
        <w:rPr>
          <w:color w:val="CC00CC"/>
        </w:rPr>
        <w:t>OWL</w:t>
      </w:r>
      <w:del w:id="692" w:author="Greenich Viper" w:date="2018-05-03T16:34:00Z">
        <w:r w:rsidRPr="00353AEE" w:rsidDel="00D91F72">
          <w:rPr>
            <w:color w:val="CC00CC"/>
          </w:rPr>
          <w:delText>, on the other hand,</w:delText>
        </w:r>
      </w:del>
      <w:r w:rsidR="007E038C" w:rsidRPr="00353AEE">
        <w:rPr>
          <w:color w:val="CC00CC"/>
        </w:rPr>
        <w:t xml:space="preserve"> can be considered as low-cost approach designed for situation-dependent densification of hydrological water level networks using VGI. </w:t>
      </w:r>
      <w:r w:rsidR="007A6222" w:rsidRPr="00353AEE">
        <w:rPr>
          <w:color w:val="CC00CC"/>
        </w:rPr>
        <w:t>Consequently</w:t>
      </w:r>
      <w:r w:rsidRPr="00353AEE">
        <w:rPr>
          <w:color w:val="CC00CC"/>
        </w:rPr>
        <w:t xml:space="preserve">, </w:t>
      </w:r>
      <w:r w:rsidR="007A6222" w:rsidRPr="00353AEE">
        <w:rPr>
          <w:color w:val="CC00CC"/>
        </w:rPr>
        <w:t>OWL has to be</w:t>
      </w:r>
      <w:r w:rsidR="007E038C" w:rsidRPr="00353AEE">
        <w:rPr>
          <w:color w:val="CC00CC"/>
        </w:rPr>
        <w:t xml:space="preserve"> </w:t>
      </w:r>
      <w:r w:rsidRPr="00353AEE">
        <w:rPr>
          <w:color w:val="CC00CC"/>
        </w:rPr>
        <w:t xml:space="preserve">operable </w:t>
      </w:r>
      <w:r w:rsidR="007E038C" w:rsidRPr="00353AEE">
        <w:rPr>
          <w:color w:val="CC00CC"/>
        </w:rPr>
        <w:t xml:space="preserve">on </w:t>
      </w:r>
      <w:r w:rsidR="007A6222" w:rsidRPr="00353AEE">
        <w:rPr>
          <w:color w:val="CC00CC"/>
        </w:rPr>
        <w:t xml:space="preserve">various (low-cost) </w:t>
      </w:r>
      <w:r w:rsidR="007E038C" w:rsidRPr="00353AEE">
        <w:rPr>
          <w:color w:val="CC00CC"/>
        </w:rPr>
        <w:t xml:space="preserve">customary phones </w:t>
      </w:r>
      <w:r w:rsidR="007A6222" w:rsidRPr="00353AEE">
        <w:rPr>
          <w:color w:val="CC00CC"/>
        </w:rPr>
        <w:t xml:space="preserve">utilizing the internet to outsource heavyweight processes, i.e. 3D processing </w:t>
      </w:r>
      <w:del w:id="693" w:author="Greenich Viper" w:date="2018-05-03T16:35:00Z">
        <w:r w:rsidR="007A6222" w:rsidRPr="00353AEE" w:rsidDel="00330AC0">
          <w:rPr>
            <w:color w:val="CC00CC"/>
          </w:rPr>
          <w:delText xml:space="preserve">like </w:delText>
        </w:r>
      </w:del>
      <w:ins w:id="694" w:author="Greenich Viper" w:date="2018-05-03T16:35:00Z">
        <w:r w:rsidR="00330AC0">
          <w:rPr>
            <w:color w:val="CC00CC"/>
          </w:rPr>
          <w:t>and</w:t>
        </w:r>
        <w:r w:rsidR="00330AC0" w:rsidRPr="00353AEE">
          <w:rPr>
            <w:color w:val="CC00CC"/>
          </w:rPr>
          <w:t xml:space="preserve"> </w:t>
        </w:r>
      </w:ins>
      <w:r w:rsidR="007E038C" w:rsidRPr="00353AEE">
        <w:rPr>
          <w:color w:val="CC00CC"/>
        </w:rPr>
        <w:t>image-to-geometry registration</w:t>
      </w:r>
      <w:r w:rsidR="007A6222" w:rsidRPr="00353AEE">
        <w:rPr>
          <w:color w:val="CC00CC"/>
        </w:rPr>
        <w:t xml:space="preserve">, </w:t>
      </w:r>
      <w:ins w:id="695" w:author="Greenich Viper" w:date="2018-05-03T16:35:00Z">
        <w:r w:rsidR="00330AC0">
          <w:rPr>
            <w:color w:val="CC00CC"/>
          </w:rPr>
          <w:t xml:space="preserve">thus </w:t>
        </w:r>
      </w:ins>
      <w:r w:rsidR="007A6222" w:rsidRPr="00353AEE">
        <w:rPr>
          <w:color w:val="CC00CC"/>
        </w:rPr>
        <w:t xml:space="preserve">opening the </w:t>
      </w:r>
      <w:r w:rsidR="007E038C" w:rsidRPr="00353AEE">
        <w:rPr>
          <w:color w:val="CC00CC"/>
        </w:rPr>
        <w:t>door for a large audience.</w:t>
      </w:r>
      <w:r w:rsidR="007A6222" w:rsidRPr="00353AEE">
        <w:rPr>
          <w:color w:val="CC00CC"/>
        </w:rPr>
        <w:t xml:space="preserve"> Hereby, the availability of mobile network, especially in inhabited areas, is not considered as an issue.</w:t>
      </w:r>
    </w:p>
    <w:p w:rsidR="00F1217A" w:rsidRPr="00353AEE" w:rsidRDefault="00FA0E1F" w:rsidP="009D6322">
      <w:pPr>
        <w:pStyle w:val="PRec-MainText"/>
      </w:pPr>
      <w:r w:rsidRPr="00353AEE">
        <w:t xml:space="preserve">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w:t>
      </w:r>
      <w:commentRangeStart w:id="696"/>
      <w:r w:rsidRPr="00353AEE">
        <w:t>on accurate outdoor photo registration on 3D base data.</w:t>
      </w:r>
      <w:commentRangeEnd w:id="696"/>
      <w:r w:rsidR="006559D4">
        <w:rPr>
          <w:rStyle w:val="Kommentarzeichen"/>
        </w:rPr>
        <w:commentReference w:id="696"/>
      </w:r>
    </w:p>
    <w:p w:rsidR="00F1217A" w:rsidRPr="00353AEE" w:rsidRDefault="00241FF5" w:rsidP="009D6322">
      <w:pPr>
        <w:pStyle w:val="PRec-Heading1"/>
      </w:pPr>
      <w:r w:rsidRPr="00353AEE">
        <w:t>Acknowledgements</w:t>
      </w:r>
    </w:p>
    <w:p w:rsidR="00FA0E1F" w:rsidRPr="00353AEE" w:rsidRDefault="00FA0E1F" w:rsidP="009D6322">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 xml:space="preserve">-2D image projection with respect to object space definition and to solve for point occlusions (see </w:t>
      </w:r>
      <w:r w:rsidRPr="00353AEE">
        <w:rPr>
          <w:color w:val="00B050"/>
        </w:rPr>
        <w:t xml:space="preserve">section </w:t>
      </w:r>
      <w:proofErr w:type="spellStart"/>
      <w:r w:rsidRPr="00353AEE">
        <w:rPr>
          <w:color w:val="00B050"/>
        </w:rPr>
        <w:t>pbr</w:t>
      </w:r>
      <w:proofErr w:type="spellEnd"/>
      <w:r w:rsidRPr="00353AEE">
        <w:t>). Furthermore, we want to graduate the European Social Fund and the Free State of Saxony for their financial support (funding no. 100235479).</w:t>
      </w:r>
      <w:ins w:id="697" w:author="Greenich Viper" w:date="2018-05-03T16:36:00Z">
        <w:r w:rsidR="00330AC0">
          <w:t xml:space="preserve"> </w:t>
        </w:r>
        <w:commentRangeStart w:id="698"/>
        <w:r w:rsidR="00330AC0">
          <w:t xml:space="preserve">The </w:t>
        </w:r>
        <w:r w:rsidR="00330AC0">
          <w:t>authors</w:t>
        </w:r>
        <w:r w:rsidR="00330AC0">
          <w:t xml:space="preserve"> also thank Simon J. Buckley for his </w:t>
        </w:r>
      </w:ins>
      <w:ins w:id="699" w:author="Greenich Viper" w:date="2018-05-03T16:37:00Z">
        <w:r w:rsidR="00330AC0">
          <w:t>revising comments and publication</w:t>
        </w:r>
      </w:ins>
      <w:ins w:id="700" w:author="Greenich Viper" w:date="2018-05-03T16:38:00Z">
        <w:r w:rsidR="00330AC0">
          <w:t xml:space="preserve"> encouragement</w:t>
        </w:r>
      </w:ins>
      <w:ins w:id="701" w:author="Greenich Viper" w:date="2018-05-03T16:37:00Z">
        <w:r w:rsidR="00330AC0">
          <w:t>.</w:t>
        </w:r>
      </w:ins>
      <w:commentRangeEnd w:id="698"/>
      <w:ins w:id="702" w:author="Greenich Viper" w:date="2018-05-03T16:39:00Z">
        <w:r w:rsidR="006559D4">
          <w:rPr>
            <w:rStyle w:val="Kommentarzeichen"/>
          </w:rPr>
          <w:commentReference w:id="698"/>
        </w:r>
      </w:ins>
    </w:p>
    <w:p w:rsidR="00F1217A" w:rsidRPr="00353AEE" w:rsidRDefault="00241FF5" w:rsidP="009D6322">
      <w:pPr>
        <w:pStyle w:val="PRec-Heading1"/>
      </w:pPr>
      <w:r w:rsidRPr="00353AEE">
        <w:t>R</w:t>
      </w:r>
      <w:r w:rsidR="009D6322" w:rsidRPr="00353AEE">
        <w:t>eferences</w:t>
      </w:r>
    </w:p>
    <w:p w:rsidR="00843845" w:rsidRPr="00353AEE" w:rsidRDefault="00843845" w:rsidP="00281F45">
      <w:pPr>
        <w:pStyle w:val="PRec-Refs"/>
        <w:rPr>
          <w:rStyle w:val="Hyperlink"/>
          <w:color w:val="auto"/>
          <w:szCs w:val="16"/>
          <w:u w:val="none"/>
        </w:rPr>
      </w:pPr>
    </w:p>
    <w:p w:rsidR="00B319EE" w:rsidRPr="00353AEE" w:rsidRDefault="001D2DDA" w:rsidP="00B319EE">
      <w:pPr>
        <w:pStyle w:val="PRec-Refs"/>
        <w:rPr>
          <w:noProof/>
          <w:sz w:val="24"/>
          <w:szCs w:val="24"/>
        </w:rPr>
      </w:pPr>
      <w:r w:rsidRPr="00353AEE">
        <w:rPr>
          <w:i/>
        </w:rPr>
        <w:fldChar w:fldCharType="begin"/>
      </w:r>
      <w:r w:rsidR="00A202B4" w:rsidRPr="00353AEE">
        <w:rPr>
          <w:i/>
          <w:rPrChange w:id="703" w:author="Greenich Viper" w:date="2018-05-03T14:09:00Z">
            <w:rPr>
              <w:i/>
              <w:lang w:val="en-US"/>
            </w:rPr>
          </w:rPrChange>
        </w:rPr>
        <w:instrText xml:space="preserve"> BIBLIOGRAPHY  \l 1031 </w:instrText>
      </w:r>
      <w:r w:rsidRPr="00353AEE">
        <w:rPr>
          <w:i/>
        </w:rPr>
        <w:fldChar w:fldCharType="separate"/>
      </w:r>
      <w:r w:rsidR="00B319EE" w:rsidRPr="00353AEE">
        <w:rPr>
          <w:noProof/>
        </w:rPr>
        <w:t xml:space="preserve">Agus, M. et al., 2017. </w:t>
      </w:r>
      <w:r w:rsidR="00B319EE" w:rsidRPr="00353AEE">
        <w:rPr>
          <w:i/>
          <w:iCs/>
          <w:noProof/>
        </w:rPr>
        <w:t xml:space="preserve">Mobile Graphics. </w:t>
      </w:r>
      <w:r w:rsidR="00B319EE" w:rsidRPr="00353AEE">
        <w:rPr>
          <w:noProof/>
        </w:rPr>
        <w:t>s.l., The Eurographics Association.</w:t>
      </w:r>
    </w:p>
    <w:p w:rsidR="00B319EE" w:rsidRPr="00353AEE" w:rsidRDefault="00B319EE" w:rsidP="00B319EE">
      <w:pPr>
        <w:pStyle w:val="PRec-Refs"/>
        <w:rPr>
          <w:noProof/>
        </w:rPr>
      </w:pPr>
      <w:r w:rsidRPr="00353AEE">
        <w:rPr>
          <w:noProof/>
        </w:rPr>
        <w:t xml:space="preserve">Bentley, J. L., 1975. Multidimensional binary search trees used for associative searching. </w:t>
      </w:r>
      <w:r w:rsidRPr="00353AEE">
        <w:rPr>
          <w:i/>
          <w:iCs/>
          <w:noProof/>
        </w:rPr>
        <w:t xml:space="preserve">Communications of the {ACM}, </w:t>
      </w:r>
      <w:r w:rsidRPr="00353AEE">
        <w:rPr>
          <w:noProof/>
        </w:rPr>
        <w:t>9, Band 18, pp. 509-517.</w:t>
      </w:r>
    </w:p>
    <w:p w:rsidR="00B319EE" w:rsidRPr="00353AEE" w:rsidRDefault="00B319EE" w:rsidP="00B319EE">
      <w:pPr>
        <w:pStyle w:val="PRec-Refs"/>
        <w:rPr>
          <w:noProof/>
        </w:rPr>
      </w:pPr>
      <w:r w:rsidRPr="00353AEE">
        <w:rPr>
          <w:noProof/>
        </w:rPr>
        <w:t xml:space="preserve">Blum, J. R., Greencorn, D. G. &amp; Cooperstock, J. R., 2013. </w:t>
      </w:r>
      <w:r w:rsidRPr="00353AEE">
        <w:rPr>
          <w:i/>
          <w:iCs/>
          <w:noProof/>
        </w:rPr>
        <w:t xml:space="preserve">Smartphone Sensor Reliability for Augmented Reality Applications. </w:t>
      </w:r>
      <w:r w:rsidRPr="00353AEE">
        <w:rPr>
          <w:noProof/>
        </w:rPr>
        <w:t>Berlin, Springer Berlin Heidelberg, pp. 233-248.</w:t>
      </w:r>
    </w:p>
    <w:p w:rsidR="00B319EE" w:rsidRPr="00353AEE" w:rsidRDefault="00B319EE" w:rsidP="00B319EE">
      <w:pPr>
        <w:pStyle w:val="PRec-Refs"/>
        <w:rPr>
          <w:noProof/>
        </w:rPr>
      </w:pPr>
      <w:r w:rsidRPr="00353AEE">
        <w:rPr>
          <w:noProof/>
        </w:rPr>
        <w:t xml:space="preserve">Boerner, R. &amp; Kröhnert, M., 2016. </w:t>
      </w:r>
      <w:r w:rsidRPr="00353AEE">
        <w:rPr>
          <w:i/>
          <w:iCs/>
          <w:noProof/>
        </w:rPr>
        <w:t xml:space="preserve">Brute Force Matching Between Camera Shots and Synthetic Images from Point Clouds. </w:t>
      </w:r>
      <w:r w:rsidRPr="00353AEE">
        <w:rPr>
          <w:noProof/>
        </w:rPr>
        <w:t>s.l., s.n., pp. 771-777.</w:t>
      </w:r>
    </w:p>
    <w:p w:rsidR="00B319EE" w:rsidRPr="00353AEE" w:rsidRDefault="00B319EE" w:rsidP="00B319EE">
      <w:pPr>
        <w:pStyle w:val="PRec-Refs"/>
        <w:rPr>
          <w:noProof/>
          <w:rPrChange w:id="704" w:author="Greenich Viper" w:date="2018-05-03T14:09:00Z">
            <w:rPr>
              <w:noProof/>
              <w:lang w:val="de-DE"/>
            </w:rPr>
          </w:rPrChange>
        </w:rPr>
      </w:pPr>
      <w:r w:rsidRPr="00353AEE">
        <w:rPr>
          <w:noProof/>
        </w:rPr>
        <w:t xml:space="preserve">Borgeat, L. et al., 2005. GoLD: Interactive Display of Huge Colored and Textured Models. </w:t>
      </w:r>
      <w:r w:rsidRPr="00353AEE">
        <w:rPr>
          <w:i/>
          <w:iCs/>
          <w:noProof/>
          <w:rPrChange w:id="705" w:author="Greenich Viper" w:date="2018-05-03T14:09:00Z">
            <w:rPr>
              <w:i/>
              <w:iCs/>
              <w:noProof/>
              <w:lang w:val="de-DE"/>
            </w:rPr>
          </w:rPrChange>
        </w:rPr>
        <w:t xml:space="preserve">ACM Trans. Graph., </w:t>
      </w:r>
      <w:r w:rsidRPr="00353AEE">
        <w:rPr>
          <w:noProof/>
          <w:rPrChange w:id="706" w:author="Greenich Viper" w:date="2018-05-03T14:09:00Z">
            <w:rPr>
              <w:noProof/>
              <w:lang w:val="de-DE"/>
            </w:rPr>
          </w:rPrChange>
        </w:rPr>
        <w:t>7, Band 24, pp. 869-877.</w:t>
      </w:r>
    </w:p>
    <w:p w:rsidR="00B319EE" w:rsidRPr="00353AEE" w:rsidRDefault="00B319EE" w:rsidP="00B319EE">
      <w:pPr>
        <w:pStyle w:val="PRec-Refs"/>
        <w:rPr>
          <w:noProof/>
        </w:rPr>
      </w:pPr>
      <w:r w:rsidRPr="00353AEE">
        <w:rPr>
          <w:noProof/>
          <w:rPrChange w:id="707" w:author="Greenich Viper" w:date="2018-05-03T14:09:00Z">
            <w:rPr>
              <w:noProof/>
              <w:lang w:val="de-DE"/>
            </w:rPr>
          </w:rPrChange>
        </w:rPr>
        <w:t xml:space="preserve">Buckley, S. J., Howell, J. A., Enge, H. D. &amp; Kurz, T. H., 2008. </w:t>
      </w:r>
      <w:r w:rsidRPr="00353AEE">
        <w:rPr>
          <w:noProof/>
        </w:rPr>
        <w:t xml:space="preserve">Terrestrial laser scanning in geology: data acquisition, processing and accuracy considerations. </w:t>
      </w:r>
      <w:r w:rsidRPr="00353AEE">
        <w:rPr>
          <w:i/>
          <w:iCs/>
          <w:noProof/>
        </w:rPr>
        <w:t xml:space="preserve">Journal of the Geological Society, </w:t>
      </w:r>
      <w:r w:rsidRPr="00353AEE">
        <w:rPr>
          <w:noProof/>
        </w:rPr>
        <w:t>Band 165, pp. 625-638.</w:t>
      </w:r>
    </w:p>
    <w:p w:rsidR="00B319EE" w:rsidRPr="00353AEE" w:rsidRDefault="00B319EE" w:rsidP="00B319EE">
      <w:pPr>
        <w:pStyle w:val="PRec-Refs"/>
        <w:rPr>
          <w:noProof/>
        </w:rPr>
      </w:pPr>
      <w:r w:rsidRPr="00353AEE">
        <w:rPr>
          <w:noProof/>
        </w:rPr>
        <w:t xml:space="preserve">Buckley, S. J. et al., 2010. Combining Aerial Photogrammetry and Terrestrial Lidar for Reservoir Analog Modeling. </w:t>
      </w:r>
      <w:r w:rsidRPr="00353AEE">
        <w:rPr>
          <w:i/>
          <w:iCs/>
          <w:noProof/>
        </w:rPr>
        <w:t xml:space="preserve">Photogrammetric Engineering \&amp; Remote Sensing, </w:t>
      </w:r>
      <w:r w:rsidRPr="00353AEE">
        <w:rPr>
          <w:noProof/>
        </w:rPr>
        <w:t>Band 76, pp. 953-963.</w:t>
      </w:r>
    </w:p>
    <w:p w:rsidR="00B319EE" w:rsidRPr="00353AEE" w:rsidRDefault="00B319EE" w:rsidP="00B319EE">
      <w:pPr>
        <w:pStyle w:val="PRec-Refs"/>
        <w:rPr>
          <w:noProof/>
        </w:rPr>
      </w:pPr>
      <w:r w:rsidRPr="00353AEE">
        <w:rPr>
          <w:noProof/>
        </w:rPr>
        <w:t xml:space="preserve">Carroll, A. &amp; Heiser, G. e. a., 2010. </w:t>
      </w:r>
      <w:r w:rsidRPr="00353AEE">
        <w:rPr>
          <w:i/>
          <w:iCs/>
          <w:noProof/>
        </w:rPr>
        <w:t xml:space="preserve">An Analysis of Power Consumption in a Smartphone.. </w:t>
      </w:r>
      <w:r w:rsidRPr="00353AEE">
        <w:rPr>
          <w:noProof/>
        </w:rPr>
        <w:t>s.l., s.n., pp. 21-21.</w:t>
      </w:r>
    </w:p>
    <w:p w:rsidR="00B319EE" w:rsidRPr="00353AEE" w:rsidRDefault="00B319EE" w:rsidP="00B319EE">
      <w:pPr>
        <w:pStyle w:val="PRec-Refs"/>
        <w:rPr>
          <w:noProof/>
        </w:rPr>
      </w:pPr>
      <w:r w:rsidRPr="00353AEE">
        <w:rPr>
          <w:noProof/>
        </w:rPr>
        <w:t xml:space="preserve">Caumon, G., Gray, G., Antoine, C. &amp; Titeux, M. O., 2013. Three-Dimensional Implicit Stratigraphic Model Building From Remote Sensing Data on Tetrahedral Meshes: Theory and Application to a Regional Model of La Popa Basin, NE Mexico. </w:t>
      </w:r>
      <w:r w:rsidRPr="00353AEE">
        <w:rPr>
          <w:i/>
          <w:iCs/>
          <w:noProof/>
        </w:rPr>
        <w:t xml:space="preserve">IEEE Transactions on Geoscience and Remote Sensing, </w:t>
      </w:r>
      <w:r w:rsidRPr="00353AEE">
        <w:rPr>
          <w:noProof/>
        </w:rPr>
        <w:t>3, Band 51, pp. 1613-1621.</w:t>
      </w:r>
    </w:p>
    <w:p w:rsidR="00B319EE" w:rsidRPr="00353AEE" w:rsidRDefault="00B319EE" w:rsidP="00B319EE">
      <w:pPr>
        <w:pStyle w:val="PRec-Refs"/>
        <w:rPr>
          <w:noProof/>
        </w:rPr>
      </w:pPr>
      <w:r w:rsidRPr="00353AEE">
        <w:rPr>
          <w:noProof/>
        </w:rPr>
        <w:t>Chandler, J. H. &amp; Buckley, S. J., 2016. Structure from motion (SFM) photogrammetry vs terrestrial laser scanning. In: M. B. Carpenter &amp; C. M. Keane, Hrsg. s.l.:American Geosciences Institute (AGS).</w:t>
      </w:r>
    </w:p>
    <w:p w:rsidR="00B319EE" w:rsidRPr="00353AEE" w:rsidRDefault="00B319EE" w:rsidP="00B319EE">
      <w:pPr>
        <w:pStyle w:val="PRec-Refs"/>
        <w:rPr>
          <w:noProof/>
        </w:rPr>
      </w:pPr>
      <w:r w:rsidRPr="00353AEE">
        <w:rPr>
          <w:noProof/>
        </w:rPr>
        <w:t xml:space="preserve">Corsini, M. et al., 2013. Fully Automatic Registration of Image Sets on Approximate Geometry. </w:t>
      </w:r>
      <w:r w:rsidRPr="00353AEE">
        <w:rPr>
          <w:i/>
          <w:iCs/>
          <w:noProof/>
        </w:rPr>
        <w:t xml:space="preserve">International journal of computer vision, </w:t>
      </w:r>
      <w:r w:rsidRPr="00353AEE">
        <w:rPr>
          <w:noProof/>
        </w:rPr>
        <w:t>Band 102, pp. 91-111.</w:t>
      </w:r>
    </w:p>
    <w:p w:rsidR="00B319EE" w:rsidRPr="00353AEE" w:rsidRDefault="00B319EE" w:rsidP="00B319EE">
      <w:pPr>
        <w:pStyle w:val="PRec-Refs"/>
        <w:rPr>
          <w:noProof/>
        </w:rPr>
      </w:pPr>
      <w:r w:rsidRPr="00353AEE">
        <w:rPr>
          <w:noProof/>
        </w:rPr>
        <w:lastRenderedPageBreak/>
        <w:t xml:space="preserve">Dewez, T. J. B., Leroux, J. &amp; Morelli, S., 2015. </w:t>
      </w:r>
      <w:r w:rsidRPr="00353AEE">
        <w:rPr>
          <w:i/>
          <w:iCs/>
          <w:noProof/>
        </w:rPr>
        <w:t xml:space="preserve">UAV sensing of coastal cliff topography for rock fall hazard applications. </w:t>
      </w:r>
      <w:r w:rsidRPr="00353AEE">
        <w:rPr>
          <w:noProof/>
        </w:rPr>
        <w:t>s.l., s.n.</w:t>
      </w:r>
    </w:p>
    <w:p w:rsidR="00B319EE" w:rsidRPr="00353AEE" w:rsidRDefault="00B319EE" w:rsidP="00B319EE">
      <w:pPr>
        <w:pStyle w:val="PRec-Refs"/>
        <w:rPr>
          <w:noProof/>
        </w:rPr>
      </w:pPr>
      <w:r w:rsidRPr="00353AEE">
        <w:rPr>
          <w:noProof/>
          <w:rPrChange w:id="708" w:author="Greenich Viper" w:date="2018-05-03T14:09:00Z">
            <w:rPr>
              <w:noProof/>
              <w:lang w:val="de-DE"/>
            </w:rPr>
          </w:rPrChange>
        </w:rPr>
        <w:t xml:space="preserve">Eltner, A., Sardemann, H., Kröhnert, M. &amp; Schwalbe, E., 2017. </w:t>
      </w:r>
      <w:r w:rsidRPr="00353AEE">
        <w:rPr>
          <w:i/>
          <w:iCs/>
          <w:noProof/>
        </w:rPr>
        <w:t xml:space="preserve">Camera based low-cost system to monitor hydrological parameters in small catchments. </w:t>
      </w:r>
      <w:r w:rsidRPr="00353AEE">
        <w:rPr>
          <w:noProof/>
        </w:rPr>
        <w:t>s.l., s.n., p. 6698.</w:t>
      </w:r>
    </w:p>
    <w:p w:rsidR="00B319EE" w:rsidRPr="00353AEE" w:rsidRDefault="00B319EE" w:rsidP="00B319EE">
      <w:pPr>
        <w:pStyle w:val="PRec-Refs"/>
        <w:rPr>
          <w:noProof/>
        </w:rPr>
      </w:pPr>
      <w:r w:rsidRPr="00353AEE">
        <w:rPr>
          <w:noProof/>
        </w:rPr>
        <w:t xml:space="preserve">Etter, S. &amp; Strobl, B., 2018. </w:t>
      </w:r>
      <w:r w:rsidRPr="00353AEE">
        <w:rPr>
          <w:i/>
          <w:iCs/>
          <w:noProof/>
        </w:rPr>
        <w:t xml:space="preserve">CrowdWater. </w:t>
      </w:r>
      <w:r w:rsidRPr="00353AEE">
        <w:rPr>
          <w:noProof/>
        </w:rPr>
        <w:t>s.l.:s.n.</w:t>
      </w:r>
    </w:p>
    <w:p w:rsidR="00B319EE" w:rsidRPr="00353AEE" w:rsidRDefault="00B319EE" w:rsidP="00B319EE">
      <w:pPr>
        <w:pStyle w:val="PRec-Refs"/>
        <w:rPr>
          <w:noProof/>
        </w:rPr>
      </w:pPr>
      <w:r w:rsidRPr="00353AEE">
        <w:rPr>
          <w:noProof/>
          <w:rPrChange w:id="709" w:author="Greenich Viper" w:date="2018-05-03T14:09:00Z">
            <w:rPr>
              <w:noProof/>
              <w:lang w:val="de-DE"/>
            </w:rPr>
          </w:rPrChange>
        </w:rPr>
        <w:t xml:space="preserve">Fritsch, D., Khosravani, A. M., Cefalu, A. &amp; Wenzel, K., 2011. </w:t>
      </w:r>
      <w:r w:rsidRPr="00353AEE">
        <w:rPr>
          <w:i/>
          <w:iCs/>
          <w:noProof/>
        </w:rPr>
        <w:t xml:space="preserve">Multi-sensors and multiray reconstruction for digital preservation. </w:t>
      </w:r>
      <w:r w:rsidRPr="00353AEE">
        <w:rPr>
          <w:noProof/>
        </w:rPr>
        <w:t>s.l., s.n., pp. 305-323.</w:t>
      </w:r>
    </w:p>
    <w:p w:rsidR="00B319EE" w:rsidRPr="00353AEE" w:rsidRDefault="00B319EE" w:rsidP="00B319EE">
      <w:pPr>
        <w:pStyle w:val="PRec-Refs"/>
        <w:rPr>
          <w:noProof/>
        </w:rPr>
      </w:pPr>
      <w:r w:rsidRPr="00353AEE">
        <w:rPr>
          <w:noProof/>
        </w:rPr>
        <w:t xml:space="preserve">García, S., Pagés, R., Berjón, D. &amp; Morán, F., 2015. </w:t>
      </w:r>
      <w:r w:rsidRPr="00353AEE">
        <w:rPr>
          <w:i/>
          <w:iCs/>
          <w:noProof/>
        </w:rPr>
        <w:t xml:space="preserve">Textured Splat-based Point Clouds for Rendering in Handheld Devices. </w:t>
      </w:r>
      <w:r w:rsidRPr="00353AEE">
        <w:rPr>
          <w:noProof/>
        </w:rPr>
        <w:t>New York, NY, USA, ACM, pp. 227-230.</w:t>
      </w:r>
    </w:p>
    <w:p w:rsidR="00B319EE" w:rsidRPr="00353AEE" w:rsidRDefault="00B319EE" w:rsidP="00B319EE">
      <w:pPr>
        <w:pStyle w:val="PRec-Refs"/>
        <w:rPr>
          <w:noProof/>
        </w:rPr>
      </w:pPr>
      <w:r w:rsidRPr="00353AEE">
        <w:rPr>
          <w:noProof/>
        </w:rPr>
        <w:t xml:space="preserve">Gauglitz, S. et al., 2014. Model Estimation and Selection Towards Unconstrained Real-Time Tracking and Mapping. </w:t>
      </w:r>
      <w:r w:rsidRPr="00353AEE">
        <w:rPr>
          <w:i/>
          <w:iCs/>
          <w:noProof/>
        </w:rPr>
        <w:t xml:space="preserve">Visualization and Computer Graphics, IEEE Transactions on, </w:t>
      </w:r>
      <w:r w:rsidRPr="00353AEE">
        <w:rPr>
          <w:noProof/>
        </w:rPr>
        <w:t>Band 20, pp. 825-838.</w:t>
      </w:r>
    </w:p>
    <w:p w:rsidR="00B319EE" w:rsidRPr="00353AEE" w:rsidRDefault="00B319EE" w:rsidP="00B319EE">
      <w:pPr>
        <w:pStyle w:val="PRec-Refs"/>
        <w:rPr>
          <w:noProof/>
        </w:rPr>
      </w:pPr>
      <w:r w:rsidRPr="00353AEE">
        <w:rPr>
          <w:noProof/>
        </w:rPr>
        <w:t xml:space="preserve">Goesele, M. et al., 2007. </w:t>
      </w:r>
      <w:r w:rsidRPr="00353AEE">
        <w:rPr>
          <w:i/>
          <w:iCs/>
          <w:noProof/>
        </w:rPr>
        <w:t xml:space="preserve">Multi-view stereo for community photo collections. </w:t>
      </w:r>
      <w:r w:rsidRPr="00353AEE">
        <w:rPr>
          <w:noProof/>
        </w:rPr>
        <w:t>s.l., s.n., pp. 1-8.</w:t>
      </w:r>
    </w:p>
    <w:p w:rsidR="00B319EE" w:rsidRPr="00353AEE" w:rsidRDefault="00B319EE" w:rsidP="00B319EE">
      <w:pPr>
        <w:pStyle w:val="PRec-Refs"/>
        <w:rPr>
          <w:noProof/>
        </w:rPr>
      </w:pPr>
      <w:r w:rsidRPr="00353AEE">
        <w:rPr>
          <w:noProof/>
        </w:rPr>
        <w:t xml:space="preserve">Hama, L., Ruddle, R. A. &amp; Paton, D., 2013. </w:t>
      </w:r>
      <w:r w:rsidRPr="00353AEE">
        <w:rPr>
          <w:i/>
          <w:iCs/>
          <w:noProof/>
        </w:rPr>
        <w:t xml:space="preserve">3D Mobile Visualization Techniques in Field Geology Interpretation: Evaluation of Modern Tablet Applications. </w:t>
      </w:r>
      <w:r w:rsidRPr="00353AEE">
        <w:rPr>
          <w:noProof/>
        </w:rPr>
        <w:t>s.l., s.n.</w:t>
      </w:r>
    </w:p>
    <w:p w:rsidR="00B319EE" w:rsidRPr="00353AEE" w:rsidRDefault="00B319EE" w:rsidP="00B319EE">
      <w:pPr>
        <w:pStyle w:val="PRec-Refs"/>
        <w:rPr>
          <w:noProof/>
        </w:rPr>
      </w:pPr>
      <w:r w:rsidRPr="00353AEE">
        <w:rPr>
          <w:noProof/>
        </w:rPr>
        <w:t xml:space="preserve">Ishihara, T., Vongkulbhisal, J., Kitani, K. M. &amp; Asakawa, C., 2017. </w:t>
      </w:r>
      <w:r w:rsidRPr="00353AEE">
        <w:rPr>
          <w:i/>
          <w:iCs/>
          <w:noProof/>
        </w:rPr>
        <w:t xml:space="preserve">Beacon-Guided Structure from Motion for Smartphone-Based Navigation. </w:t>
      </w:r>
      <w:r w:rsidRPr="00353AEE">
        <w:rPr>
          <w:noProof/>
        </w:rPr>
        <w:t>s.l., s.n., pp. 769-777.</w:t>
      </w:r>
    </w:p>
    <w:p w:rsidR="00B319EE" w:rsidRPr="00353AEE" w:rsidRDefault="00B319EE" w:rsidP="00B319EE">
      <w:pPr>
        <w:pStyle w:val="PRec-Refs"/>
        <w:rPr>
          <w:noProof/>
        </w:rPr>
      </w:pPr>
      <w:r w:rsidRPr="00353AEE">
        <w:rPr>
          <w:noProof/>
        </w:rPr>
        <w:t xml:space="preserve">Kehl, C., 2017c. </w:t>
      </w:r>
      <w:r w:rsidRPr="00353AEE">
        <w:rPr>
          <w:i/>
          <w:iCs/>
          <w:noProof/>
        </w:rPr>
        <w:t xml:space="preserve">Visual Techniques for Geological Fieldwork using Mobile Devices, </w:t>
      </w:r>
      <w:r w:rsidRPr="00353AEE">
        <w:rPr>
          <w:noProof/>
        </w:rPr>
        <w:t>s.l.: s.n.</w:t>
      </w:r>
    </w:p>
    <w:p w:rsidR="00B319EE" w:rsidRPr="00353AEE" w:rsidRDefault="00B319EE" w:rsidP="00B319EE">
      <w:pPr>
        <w:pStyle w:val="PRec-Refs"/>
        <w:rPr>
          <w:noProof/>
        </w:rPr>
      </w:pPr>
      <w:r w:rsidRPr="00353AEE">
        <w:rPr>
          <w:noProof/>
          <w:rPrChange w:id="710" w:author="Greenich Viper" w:date="2018-05-03T14:09:00Z">
            <w:rPr>
              <w:noProof/>
              <w:lang w:val="nl-NL"/>
            </w:rPr>
          </w:rPrChange>
        </w:rPr>
        <w:t xml:space="preserve">Kehl, C. et al., 2016a. </w:t>
      </w:r>
      <w:r w:rsidRPr="00353AEE">
        <w:rPr>
          <w:noProof/>
        </w:rPr>
        <w:t xml:space="preserve">Direct Image-to-Geometry Registration Using Mobile Sensor Data. </w:t>
      </w:r>
      <w:r w:rsidRPr="00353AEE">
        <w:rPr>
          <w:i/>
          <w:iCs/>
          <w:noProof/>
        </w:rPr>
        <w:t xml:space="preserve">ISPRS Annals of Photogrammetry, Remote Sensing \&amp; Spatial Information Sciences, </w:t>
      </w:r>
      <w:r w:rsidRPr="00353AEE">
        <w:rPr>
          <w:noProof/>
        </w:rPr>
        <w:t>Band 3, pp. 121-128.</w:t>
      </w:r>
    </w:p>
    <w:p w:rsidR="00B319EE" w:rsidRPr="00353AEE" w:rsidRDefault="00B319EE" w:rsidP="00B319EE">
      <w:pPr>
        <w:pStyle w:val="PRec-Refs"/>
        <w:rPr>
          <w:noProof/>
        </w:rPr>
      </w:pPr>
      <w:r w:rsidRPr="00353AEE">
        <w:rPr>
          <w:noProof/>
          <w:rPrChange w:id="711" w:author="Greenich Viper" w:date="2018-05-03T14:09:00Z">
            <w:rPr>
              <w:noProof/>
              <w:lang w:val="nl-NL"/>
            </w:rPr>
          </w:rPrChange>
        </w:rPr>
        <w:t xml:space="preserve">Kehl, C. et al., 2017a. </w:t>
      </w:r>
      <w:r w:rsidRPr="00353AEE">
        <w:rPr>
          <w:noProof/>
        </w:rPr>
        <w:t xml:space="preserve">Automatic illumination-invariant image-to-geometry registration in outdoor environments. </w:t>
      </w:r>
      <w:r w:rsidRPr="00353AEE">
        <w:rPr>
          <w:i/>
          <w:iCs/>
          <w:noProof/>
        </w:rPr>
        <w:t xml:space="preserve">The Photogrammetric Record, </w:t>
      </w:r>
      <w:r w:rsidRPr="00353AEE">
        <w:rPr>
          <w:noProof/>
        </w:rPr>
        <w:t>6, Band 32, pp. 93-118.</w:t>
      </w:r>
    </w:p>
    <w:p w:rsidR="00B319EE" w:rsidRPr="00353AEE" w:rsidRDefault="00B319EE" w:rsidP="00B319EE">
      <w:pPr>
        <w:pStyle w:val="PRec-Refs"/>
        <w:rPr>
          <w:noProof/>
        </w:rPr>
      </w:pPr>
      <w:r w:rsidRPr="00353AEE">
        <w:rPr>
          <w:noProof/>
        </w:rPr>
        <w:t xml:space="preserve">Kehl, C. et al., 2017b. Mapping field photos to textured surface meshes directly on mobile devices. </w:t>
      </w:r>
      <w:r w:rsidRPr="00353AEE">
        <w:rPr>
          <w:i/>
          <w:iCs/>
          <w:noProof/>
        </w:rPr>
        <w:t xml:space="preserve">The Photogrammetric Record, </w:t>
      </w:r>
      <w:r w:rsidRPr="00353AEE">
        <w:rPr>
          <w:noProof/>
        </w:rPr>
        <w:t>12, Band 32, pp. 398-423.</w:t>
      </w:r>
    </w:p>
    <w:p w:rsidR="00B319EE" w:rsidRPr="00353AEE" w:rsidRDefault="00B319EE" w:rsidP="00B319EE">
      <w:pPr>
        <w:pStyle w:val="PRec-Refs"/>
        <w:rPr>
          <w:noProof/>
        </w:rPr>
      </w:pPr>
      <w:r w:rsidRPr="00353AEE">
        <w:rPr>
          <w:noProof/>
        </w:rPr>
        <w:t xml:space="preserve">Kehl, C. et al., 2016b. </w:t>
      </w:r>
      <w:r w:rsidRPr="00353AEE">
        <w:rPr>
          <w:i/>
          <w:iCs/>
          <w:noProof/>
        </w:rPr>
        <w:t xml:space="preserve">Geological Registration and Interpretation Toolbox (GRIT): A Visual and Interactive Approach for Geological Interpretation in the Field. </w:t>
      </w:r>
      <w:r w:rsidRPr="00353AEE">
        <w:rPr>
          <w:noProof/>
        </w:rPr>
        <w:t>s.l., s.n., pp. 59-60.</w:t>
      </w:r>
    </w:p>
    <w:p w:rsidR="00B319EE" w:rsidRPr="00353AEE" w:rsidRDefault="00B319EE" w:rsidP="00B319EE">
      <w:pPr>
        <w:pStyle w:val="PRec-Refs"/>
        <w:rPr>
          <w:noProof/>
          <w:rPrChange w:id="712" w:author="Greenich Viper" w:date="2018-05-03T14:09:00Z">
            <w:rPr>
              <w:noProof/>
              <w:lang w:val="de-DE"/>
            </w:rPr>
          </w:rPrChange>
        </w:rPr>
      </w:pPr>
      <w:r w:rsidRPr="00353AEE">
        <w:rPr>
          <w:noProof/>
        </w:rPr>
        <w:t xml:space="preserve">Kehl, C. et al., 2018. Interpretation and mapping of geological features using mobile devices in outcrop geology - A case study of the Saltwick Formation, North Yorkshire, UK. </w:t>
      </w:r>
      <w:r w:rsidRPr="00353AEE">
        <w:rPr>
          <w:i/>
          <w:iCs/>
          <w:noProof/>
          <w:rPrChange w:id="713" w:author="Greenich Viper" w:date="2018-05-03T14:09:00Z">
            <w:rPr>
              <w:i/>
              <w:iCs/>
              <w:noProof/>
              <w:lang w:val="de-DE"/>
            </w:rPr>
          </w:rPrChange>
        </w:rPr>
        <w:t>AGU Books - Special Issue.</w:t>
      </w:r>
    </w:p>
    <w:p w:rsidR="00B319EE" w:rsidRPr="00353AEE" w:rsidRDefault="00B319EE" w:rsidP="00B319EE">
      <w:pPr>
        <w:pStyle w:val="PRec-Refs"/>
        <w:rPr>
          <w:noProof/>
          <w:rPrChange w:id="714" w:author="Greenich Viper" w:date="2018-05-03T14:09:00Z">
            <w:rPr>
              <w:noProof/>
              <w:lang w:val="de-DE"/>
            </w:rPr>
          </w:rPrChange>
        </w:rPr>
      </w:pPr>
      <w:r w:rsidRPr="00353AEE">
        <w:rPr>
          <w:noProof/>
          <w:rPrChange w:id="715" w:author="Greenich Viper" w:date="2018-05-03T14:09:00Z">
            <w:rPr>
              <w:noProof/>
              <w:lang w:val="de-DE"/>
            </w:rPr>
          </w:rPrChange>
        </w:rPr>
        <w:t xml:space="preserve">Kisters, 2014. </w:t>
      </w:r>
      <w:r w:rsidRPr="00353AEE">
        <w:rPr>
          <w:i/>
          <w:iCs/>
          <w:noProof/>
          <w:rPrChange w:id="716" w:author="Greenich Viper" w:date="2018-05-03T14:09:00Z">
            <w:rPr>
              <w:i/>
              <w:iCs/>
              <w:noProof/>
              <w:lang w:val="de-DE"/>
            </w:rPr>
          </w:rPrChange>
        </w:rPr>
        <w:t xml:space="preserve">Einfach smart: App für Pegelmessung auf Knopfdruck. </w:t>
      </w:r>
      <w:r w:rsidRPr="00353AEE">
        <w:rPr>
          <w:noProof/>
          <w:rPrChange w:id="717" w:author="Greenich Viper" w:date="2018-05-03T14:09:00Z">
            <w:rPr>
              <w:noProof/>
              <w:lang w:val="de-DE"/>
            </w:rPr>
          </w:rPrChange>
        </w:rPr>
        <w:t>s.l.:s.n.</w:t>
      </w:r>
    </w:p>
    <w:p w:rsidR="00B319EE" w:rsidRPr="00353AEE" w:rsidRDefault="00B319EE" w:rsidP="00B319EE">
      <w:pPr>
        <w:pStyle w:val="PRec-Refs"/>
        <w:rPr>
          <w:noProof/>
          <w:rPrChange w:id="718" w:author="Greenich Viper" w:date="2018-05-03T14:09:00Z">
            <w:rPr>
              <w:noProof/>
              <w:lang w:val="de-DE"/>
            </w:rPr>
          </w:rPrChange>
        </w:rPr>
      </w:pPr>
      <w:r w:rsidRPr="00353AEE">
        <w:rPr>
          <w:noProof/>
          <w:rPrChange w:id="719" w:author="Greenich Viper" w:date="2018-05-03T14:09:00Z">
            <w:rPr>
              <w:noProof/>
              <w:lang w:val="en-US"/>
            </w:rPr>
          </w:rPrChange>
        </w:rPr>
        <w:t xml:space="preserve">Kok, M., Hol, J. D. &amp; Schön, T. B., 2017. </w:t>
      </w:r>
      <w:r w:rsidRPr="00353AEE">
        <w:rPr>
          <w:noProof/>
        </w:rPr>
        <w:t xml:space="preserve">Using Inertial Sensors for Position and Orientation Estimation. </w:t>
      </w:r>
      <w:r w:rsidRPr="00353AEE">
        <w:rPr>
          <w:i/>
          <w:iCs/>
          <w:noProof/>
          <w:rPrChange w:id="720" w:author="Greenich Viper" w:date="2018-05-03T14:09:00Z">
            <w:rPr>
              <w:i/>
              <w:iCs/>
              <w:noProof/>
              <w:lang w:val="de-DE"/>
            </w:rPr>
          </w:rPrChange>
        </w:rPr>
        <w:t>CoRR.</w:t>
      </w:r>
    </w:p>
    <w:p w:rsidR="00B319EE" w:rsidRPr="00353AEE" w:rsidRDefault="00B319EE" w:rsidP="00B319EE">
      <w:pPr>
        <w:pStyle w:val="PRec-Refs"/>
        <w:rPr>
          <w:noProof/>
        </w:rPr>
      </w:pPr>
      <w:r w:rsidRPr="00353AEE">
        <w:rPr>
          <w:noProof/>
          <w:rPrChange w:id="721" w:author="Greenich Viper" w:date="2018-05-03T14:09:00Z">
            <w:rPr>
              <w:noProof/>
              <w:lang w:val="de-DE"/>
            </w:rPr>
          </w:rPrChange>
        </w:rPr>
        <w:t xml:space="preserve">Kröhnert, M., Kehl, C., Litschke, H. &amp; Buckley, S. J., 2017. </w:t>
      </w:r>
      <w:r w:rsidRPr="00353AEE">
        <w:rPr>
          <w:i/>
          <w:iCs/>
          <w:noProof/>
        </w:rPr>
        <w:t xml:space="preserve">Image-to-Geometry Registration on Mobile Devices - Concepts, Challenges and Applications. </w:t>
      </w:r>
      <w:r w:rsidRPr="00353AEE">
        <w:rPr>
          <w:noProof/>
        </w:rPr>
        <w:t>s.l., s.n., pp. 99-108.</w:t>
      </w:r>
    </w:p>
    <w:p w:rsidR="00B319EE" w:rsidRPr="00353AEE" w:rsidRDefault="00B319EE" w:rsidP="00B319EE">
      <w:pPr>
        <w:pStyle w:val="PRec-Refs"/>
        <w:rPr>
          <w:noProof/>
        </w:rPr>
      </w:pPr>
      <w:r w:rsidRPr="00353AEE">
        <w:rPr>
          <w:noProof/>
        </w:rPr>
        <w:t xml:space="preserve">Kröhnert, M. &amp; Meichsner, R., 2017. Segmentation of environmental time lapse image sequences for the determination of shore lines captured by hand-held smartphone cameras. </w:t>
      </w:r>
      <w:r w:rsidRPr="00353AEE">
        <w:rPr>
          <w:i/>
          <w:iCs/>
          <w:noProof/>
        </w:rPr>
        <w:t xml:space="preserve">ISPRS Annals of the Photogrammetry, Remote Sensing and Spatial Information Sciences, </w:t>
      </w:r>
      <w:r w:rsidRPr="00353AEE">
        <w:rPr>
          <w:noProof/>
        </w:rPr>
        <w:t>Band IV-2/W4, pp. 1-8.</w:t>
      </w:r>
    </w:p>
    <w:p w:rsidR="00B319EE" w:rsidRPr="00353AEE" w:rsidRDefault="00B319EE" w:rsidP="00B319EE">
      <w:pPr>
        <w:pStyle w:val="PRec-Refs"/>
        <w:rPr>
          <w:noProof/>
        </w:rPr>
      </w:pPr>
      <w:r w:rsidRPr="00353AEE">
        <w:rPr>
          <w:noProof/>
          <w:rPrChange w:id="722" w:author="Greenich Viper" w:date="2018-05-03T14:09:00Z">
            <w:rPr>
              <w:noProof/>
              <w:lang w:val="nl-NL"/>
            </w:rPr>
          </w:rPrChange>
        </w:rPr>
        <w:t xml:space="preserve">Leskens, J. G. et al., 2015. </w:t>
      </w:r>
      <w:r w:rsidRPr="00353AEE">
        <w:rPr>
          <w:noProof/>
        </w:rPr>
        <w:t xml:space="preserve">An interactive simulation and visualization tool for flood analysis usable for practitioners. </w:t>
      </w:r>
      <w:r w:rsidRPr="00353AEE">
        <w:rPr>
          <w:i/>
          <w:iCs/>
          <w:noProof/>
        </w:rPr>
        <w:t xml:space="preserve">Mitigation and Adaptation Strategies for Global Change, </w:t>
      </w:r>
      <w:r w:rsidRPr="00353AEE">
        <w:rPr>
          <w:noProof/>
        </w:rPr>
        <w:t>pp. 1-18.</w:t>
      </w:r>
    </w:p>
    <w:p w:rsidR="00B319EE" w:rsidRPr="00353AEE" w:rsidRDefault="00B319EE" w:rsidP="00B319EE">
      <w:pPr>
        <w:pStyle w:val="PRec-Refs"/>
        <w:rPr>
          <w:noProof/>
        </w:rPr>
      </w:pPr>
      <w:r w:rsidRPr="00353AEE">
        <w:rPr>
          <w:noProof/>
        </w:rPr>
        <w:t xml:space="preserve">Letortu, P. et al., 2017. Examining high-resolution survey methods for monitoring cliff erosion at an operational scale. </w:t>
      </w:r>
      <w:r w:rsidRPr="00353AEE">
        <w:rPr>
          <w:i/>
          <w:iCs/>
          <w:noProof/>
        </w:rPr>
        <w:t xml:space="preserve">GIScience &amp; Remote Sensing, </w:t>
      </w:r>
      <w:r w:rsidRPr="00353AEE">
        <w:rPr>
          <w:noProof/>
        </w:rPr>
        <w:t>12.pp. 1-20.</w:t>
      </w:r>
    </w:p>
    <w:p w:rsidR="00B319EE" w:rsidRPr="00353AEE" w:rsidRDefault="00B319EE" w:rsidP="00B319EE">
      <w:pPr>
        <w:pStyle w:val="PRec-Refs"/>
        <w:rPr>
          <w:noProof/>
        </w:rPr>
      </w:pPr>
      <w:r w:rsidRPr="00353AEE">
        <w:rPr>
          <w:noProof/>
        </w:rPr>
        <w:t xml:space="preserve">Liu, G. et al., 2014. </w:t>
      </w:r>
      <w:r w:rsidRPr="00353AEE">
        <w:rPr>
          <w:i/>
          <w:iCs/>
          <w:noProof/>
        </w:rPr>
        <w:t xml:space="preserve">Beyond horizontal location context: measuring elevation using smartphone's barometer. </w:t>
      </w:r>
      <w:r w:rsidRPr="00353AEE">
        <w:rPr>
          <w:noProof/>
        </w:rPr>
        <w:t>s.l., ACM Press.</w:t>
      </w:r>
    </w:p>
    <w:p w:rsidR="00B319EE" w:rsidRPr="00353AEE" w:rsidRDefault="00B319EE" w:rsidP="00B319EE">
      <w:pPr>
        <w:pStyle w:val="PRec-Refs"/>
        <w:rPr>
          <w:noProof/>
        </w:rPr>
      </w:pPr>
      <w:r w:rsidRPr="00353AEE">
        <w:rPr>
          <w:noProof/>
        </w:rPr>
        <w:t xml:space="preserve">Lowe, D. G., 2004. Distinctive Image Features from Scale-Invariant Keypoints. </w:t>
      </w:r>
      <w:r w:rsidRPr="00353AEE">
        <w:rPr>
          <w:i/>
          <w:iCs/>
          <w:noProof/>
        </w:rPr>
        <w:t xml:space="preserve">International Journal of Computer Vision, </w:t>
      </w:r>
      <w:r w:rsidRPr="00353AEE">
        <w:rPr>
          <w:noProof/>
        </w:rPr>
        <w:t>01 11, Band 60, pp. 91-110.</w:t>
      </w:r>
    </w:p>
    <w:p w:rsidR="00B319EE" w:rsidRPr="00353AEE" w:rsidRDefault="00B319EE" w:rsidP="00B319EE">
      <w:pPr>
        <w:pStyle w:val="PRec-Refs"/>
        <w:rPr>
          <w:noProof/>
        </w:rPr>
      </w:pPr>
      <w:r w:rsidRPr="00353AEE">
        <w:rPr>
          <w:noProof/>
        </w:rPr>
        <w:t xml:space="preserve">Masiero, A. et al., 2016. Toward the use of smartphones for mobile mapping. </w:t>
      </w:r>
      <w:r w:rsidRPr="00353AEE">
        <w:rPr>
          <w:i/>
          <w:iCs/>
          <w:noProof/>
        </w:rPr>
        <w:t xml:space="preserve">Geo-spatial Information Science, </w:t>
      </w:r>
      <w:r w:rsidRPr="00353AEE">
        <w:rPr>
          <w:noProof/>
        </w:rPr>
        <w:t>Band 19, pp. 210-221.</w:t>
      </w:r>
    </w:p>
    <w:p w:rsidR="00B319EE" w:rsidRPr="00353AEE" w:rsidRDefault="00B319EE" w:rsidP="00B319EE">
      <w:pPr>
        <w:pStyle w:val="PRec-Refs"/>
        <w:rPr>
          <w:noProof/>
        </w:rPr>
      </w:pPr>
      <w:r w:rsidRPr="00353AEE">
        <w:rPr>
          <w:noProof/>
        </w:rPr>
        <w:t xml:space="preserve">McCaffrey, K. J. W. et al., 2005. Unlocking the spatial dimension: digital technologies and the future of geoscience fieldwork. </w:t>
      </w:r>
      <w:r w:rsidRPr="00353AEE">
        <w:rPr>
          <w:i/>
          <w:iCs/>
          <w:noProof/>
        </w:rPr>
        <w:t xml:space="preserve">Journal of the Geological Society, </w:t>
      </w:r>
      <w:r w:rsidRPr="00353AEE">
        <w:rPr>
          <w:noProof/>
        </w:rPr>
        <w:t>Band 162, pp. 927-938.</w:t>
      </w:r>
    </w:p>
    <w:p w:rsidR="00B319EE" w:rsidRPr="00353AEE" w:rsidRDefault="00B319EE" w:rsidP="00B319EE">
      <w:pPr>
        <w:pStyle w:val="PRec-Refs"/>
        <w:rPr>
          <w:noProof/>
        </w:rPr>
      </w:pPr>
      <w:r w:rsidRPr="00353AEE">
        <w:rPr>
          <w:noProof/>
        </w:rPr>
        <w:t xml:space="preserve">Medjkane, M. et al., 2018. High-resolution monitoring of complex coastal morphology changes: cross-efficiency of SfM and TLS-based survey (Vaches-Noires cliffs, Normandy, France). </w:t>
      </w:r>
      <w:r w:rsidRPr="00353AEE">
        <w:rPr>
          <w:i/>
          <w:iCs/>
          <w:noProof/>
        </w:rPr>
        <w:t xml:space="preserve">Landslides, </w:t>
      </w:r>
      <w:r w:rsidRPr="00353AEE">
        <w:rPr>
          <w:noProof/>
        </w:rPr>
        <w:t>1.</w:t>
      </w:r>
    </w:p>
    <w:p w:rsidR="00B319EE" w:rsidRPr="00353AEE" w:rsidRDefault="00B319EE" w:rsidP="00B319EE">
      <w:pPr>
        <w:pStyle w:val="PRec-Refs"/>
        <w:rPr>
          <w:noProof/>
        </w:rPr>
      </w:pPr>
      <w:r w:rsidRPr="00353AEE">
        <w:rPr>
          <w:noProof/>
        </w:rPr>
        <w:t xml:space="preserve">Meek, S., Priestnall, G., Sharples, M. &amp; Goulding, J., 2013. Mobile capture of remote points of interest using line of sight modelling. </w:t>
      </w:r>
      <w:r w:rsidRPr="00353AEE">
        <w:rPr>
          <w:i/>
          <w:iCs/>
          <w:noProof/>
        </w:rPr>
        <w:t xml:space="preserve">Computers &amp; Geosciences, </w:t>
      </w:r>
      <w:r w:rsidRPr="00353AEE">
        <w:rPr>
          <w:noProof/>
        </w:rPr>
        <w:t>3, Band 52, pp. 334-344.</w:t>
      </w:r>
    </w:p>
    <w:p w:rsidR="00B319EE" w:rsidRPr="00353AEE" w:rsidRDefault="00B319EE" w:rsidP="00B319EE">
      <w:pPr>
        <w:pStyle w:val="PRec-Refs"/>
        <w:rPr>
          <w:noProof/>
        </w:rPr>
      </w:pPr>
      <w:r w:rsidRPr="00353AEE">
        <w:rPr>
          <w:noProof/>
        </w:rPr>
        <w:t xml:space="preserve">Mikolajczyk, K. &amp; Schmid, C., 2004. Scale &amp; affine invariant interest point detectors. </w:t>
      </w:r>
      <w:r w:rsidRPr="00353AEE">
        <w:rPr>
          <w:i/>
          <w:iCs/>
          <w:noProof/>
        </w:rPr>
        <w:t xml:space="preserve">International journal of computer vision, </w:t>
      </w:r>
      <w:r w:rsidRPr="00353AEE">
        <w:rPr>
          <w:noProof/>
        </w:rPr>
        <w:t>1(60), pp. 63-86.</w:t>
      </w:r>
    </w:p>
    <w:p w:rsidR="00B319EE" w:rsidRPr="00353AEE" w:rsidRDefault="00B319EE" w:rsidP="00B319EE">
      <w:pPr>
        <w:pStyle w:val="PRec-Refs"/>
        <w:rPr>
          <w:noProof/>
        </w:rPr>
      </w:pPr>
      <w:r w:rsidRPr="00353AEE">
        <w:rPr>
          <w:noProof/>
        </w:rPr>
        <w:t xml:space="preserve">Moore, S. K., 2017. Superaccurate GPS Coming to Smartphones in 2018. </w:t>
      </w:r>
      <w:r w:rsidRPr="00353AEE">
        <w:rPr>
          <w:i/>
          <w:iCs/>
          <w:noProof/>
        </w:rPr>
        <w:t xml:space="preserve">IEEE Spectrum, </w:t>
      </w:r>
      <w:r w:rsidRPr="00353AEE">
        <w:rPr>
          <w:noProof/>
        </w:rPr>
        <w:t>10.</w:t>
      </w:r>
    </w:p>
    <w:p w:rsidR="00B319EE" w:rsidRPr="00353AEE" w:rsidRDefault="00B319EE" w:rsidP="00B319EE">
      <w:pPr>
        <w:pStyle w:val="PRec-Refs"/>
        <w:rPr>
          <w:noProof/>
        </w:rPr>
      </w:pPr>
      <w:r w:rsidRPr="00353AEE">
        <w:rPr>
          <w:noProof/>
        </w:rPr>
        <w:t xml:space="preserve">Mueller, E. N. &amp; Pfister, A., 2011. Increasing occurrence of high-intensity rainstorm events relevant for the generation of soil erosion in a temperate lowland region in Central Europe. </w:t>
      </w:r>
      <w:r w:rsidRPr="00353AEE">
        <w:rPr>
          <w:i/>
          <w:iCs/>
          <w:noProof/>
        </w:rPr>
        <w:t xml:space="preserve">Journal of Hydrology, </w:t>
      </w:r>
      <w:r w:rsidRPr="00353AEE">
        <w:rPr>
          <w:noProof/>
        </w:rPr>
        <w:t>Band 411, pp. 266-278.</w:t>
      </w:r>
    </w:p>
    <w:p w:rsidR="00B319EE" w:rsidRPr="00353AEE" w:rsidRDefault="00B319EE" w:rsidP="00B319EE">
      <w:pPr>
        <w:pStyle w:val="PRec-Refs"/>
        <w:rPr>
          <w:noProof/>
        </w:rPr>
      </w:pPr>
      <w:r w:rsidRPr="00353AEE">
        <w:rPr>
          <w:noProof/>
        </w:rPr>
        <w:t xml:space="preserve">Muratov, O. et al., 2016. </w:t>
      </w:r>
      <w:r w:rsidRPr="00353AEE">
        <w:rPr>
          <w:i/>
          <w:iCs/>
          <w:noProof/>
        </w:rPr>
        <w:t xml:space="preserve">3DCapture: 3D Reconstruction for a Smartphone. </w:t>
      </w:r>
      <w:r w:rsidRPr="00353AEE">
        <w:rPr>
          <w:noProof/>
        </w:rPr>
        <w:t>s.l., s.n., pp. 893-900.</w:t>
      </w:r>
    </w:p>
    <w:p w:rsidR="00B319EE" w:rsidRPr="00353AEE" w:rsidRDefault="00B319EE" w:rsidP="00B319EE">
      <w:pPr>
        <w:pStyle w:val="PRec-Refs"/>
        <w:rPr>
          <w:noProof/>
        </w:rPr>
      </w:pPr>
      <w:r w:rsidRPr="00353AEE">
        <w:rPr>
          <w:noProof/>
        </w:rPr>
        <w:t xml:space="preserve">Pacha, A., 2015. </w:t>
      </w:r>
      <w:r w:rsidRPr="00353AEE">
        <w:rPr>
          <w:i/>
          <w:iCs/>
          <w:noProof/>
        </w:rPr>
        <w:t xml:space="preserve">Sensor Fusion for Robust Outdoor Augmented Reality Tracking on Mobile Devices. </w:t>
      </w:r>
      <w:r w:rsidRPr="00353AEE">
        <w:rPr>
          <w:noProof/>
        </w:rPr>
        <w:t>USA: GRIN Verlag.</w:t>
      </w:r>
    </w:p>
    <w:p w:rsidR="00B319EE" w:rsidRPr="00353AEE" w:rsidRDefault="00B319EE" w:rsidP="00B319EE">
      <w:pPr>
        <w:pStyle w:val="PRec-Refs"/>
        <w:rPr>
          <w:noProof/>
        </w:rPr>
      </w:pPr>
      <w:r w:rsidRPr="00353AEE">
        <w:rPr>
          <w:noProof/>
        </w:rPr>
        <w:lastRenderedPageBreak/>
        <w:t xml:space="preserve">Ponchio, F. &amp; Dellepiane, M., 2016. Multiresolution and fast decompression for optimal web-based rendering. </w:t>
      </w:r>
      <w:r w:rsidRPr="00353AEE">
        <w:rPr>
          <w:i/>
          <w:iCs/>
          <w:noProof/>
        </w:rPr>
        <w:t xml:space="preserve">Graphical Models, </w:t>
      </w:r>
      <w:r w:rsidRPr="00353AEE">
        <w:rPr>
          <w:noProof/>
        </w:rPr>
        <w:t>Band 88, pp. 1-11.</w:t>
      </w:r>
    </w:p>
    <w:p w:rsidR="00B319EE" w:rsidRPr="00353AEE" w:rsidRDefault="00B319EE" w:rsidP="00B319EE">
      <w:pPr>
        <w:pStyle w:val="PRec-Refs"/>
        <w:rPr>
          <w:noProof/>
        </w:rPr>
      </w:pPr>
      <w:r w:rsidRPr="00353AEE">
        <w:rPr>
          <w:noProof/>
        </w:rPr>
        <w:t xml:space="preserve">Powell, M. J. D., 2006. The NEWUOA software for unconstrained optimization without derivatives. In: </w:t>
      </w:r>
      <w:r w:rsidRPr="00353AEE">
        <w:rPr>
          <w:i/>
          <w:iCs/>
          <w:noProof/>
        </w:rPr>
        <w:t xml:space="preserve">Large-scale nonlinear optimization. </w:t>
      </w:r>
      <w:r w:rsidRPr="00353AEE">
        <w:rPr>
          <w:noProof/>
        </w:rPr>
        <w:t>s.l.:Springer, pp. 255-297.</w:t>
      </w:r>
    </w:p>
    <w:p w:rsidR="00B319EE" w:rsidRPr="00353AEE" w:rsidRDefault="00B319EE" w:rsidP="00B319EE">
      <w:pPr>
        <w:pStyle w:val="PRec-Refs"/>
        <w:rPr>
          <w:noProof/>
        </w:rPr>
      </w:pPr>
      <w:r w:rsidRPr="00353AEE">
        <w:rPr>
          <w:noProof/>
        </w:rPr>
        <w:t xml:space="preserve">Rodríguez, M. B. et al., 2012. </w:t>
      </w:r>
      <w:r w:rsidRPr="00353AEE">
        <w:rPr>
          <w:i/>
          <w:iCs/>
          <w:noProof/>
        </w:rPr>
        <w:t xml:space="preserve">Interactive exploration of gigantic point clouds on mobile devices. </w:t>
      </w:r>
      <w:r w:rsidRPr="00353AEE">
        <w:rPr>
          <w:noProof/>
        </w:rPr>
        <w:t>s.l., s.n., pp. 57-64.</w:t>
      </w:r>
    </w:p>
    <w:p w:rsidR="00B319EE" w:rsidRPr="00353AEE" w:rsidRDefault="00B319EE" w:rsidP="00B319EE">
      <w:pPr>
        <w:pStyle w:val="PRec-Refs"/>
        <w:rPr>
          <w:noProof/>
        </w:rPr>
      </w:pPr>
      <w:r w:rsidRPr="00353AEE">
        <w:rPr>
          <w:noProof/>
        </w:rPr>
        <w:t xml:space="preserve">Sánchez-García, E., Balaguer-Beser, A. &amp; Pardo-Pascual, J., 2017. C-Pro: A coastal projector monitoring system using terrestrial photogrammetry with a geometric horizon constraint. </w:t>
      </w:r>
      <w:r w:rsidRPr="00353AEE">
        <w:rPr>
          <w:i/>
          <w:iCs/>
          <w:noProof/>
        </w:rPr>
        <w:t xml:space="preserve">ISPRS Journal of Photogrammetry and Remote Sensing, </w:t>
      </w:r>
      <w:r w:rsidRPr="00353AEE">
        <w:rPr>
          <w:noProof/>
        </w:rPr>
        <w:t>Issue 128, pp. 255-273.</w:t>
      </w:r>
    </w:p>
    <w:p w:rsidR="00B319EE" w:rsidRPr="00353AEE" w:rsidRDefault="00B319EE" w:rsidP="00B319EE">
      <w:pPr>
        <w:pStyle w:val="PRec-Refs"/>
        <w:rPr>
          <w:noProof/>
          <w:rPrChange w:id="723" w:author="Greenich Viper" w:date="2018-05-03T14:09:00Z">
            <w:rPr>
              <w:noProof/>
              <w:lang w:val="de-DE"/>
            </w:rPr>
          </w:rPrChange>
        </w:rPr>
      </w:pPr>
      <w:r w:rsidRPr="00353AEE">
        <w:rPr>
          <w:noProof/>
        </w:rPr>
        <w:t xml:space="preserve">Sardemann, H., Eltner, A. &amp; Maas, H.-G., 2018. </w:t>
      </w:r>
      <w:r w:rsidRPr="00353AEE">
        <w:rPr>
          <w:i/>
          <w:iCs/>
          <w:noProof/>
          <w:rPrChange w:id="724" w:author="Greenich Viper" w:date="2018-05-03T14:09:00Z">
            <w:rPr>
              <w:i/>
              <w:iCs/>
              <w:noProof/>
              <w:lang w:val="de-DE"/>
            </w:rPr>
          </w:rPrChange>
        </w:rPr>
        <w:t xml:space="preserve">Erfassung von Geometriedaten kleiner Flüsse mit einem unbemannten Wasserfahrzeug als Multisensor-Plattform. </w:t>
      </w:r>
      <w:r w:rsidRPr="00353AEE">
        <w:rPr>
          <w:noProof/>
          <w:rPrChange w:id="725" w:author="Greenich Viper" w:date="2018-05-03T14:09:00Z">
            <w:rPr>
              <w:noProof/>
              <w:lang w:val="de-DE"/>
            </w:rPr>
          </w:rPrChange>
        </w:rPr>
        <w:t>Hamburg, s.n., pp. 389-396.</w:t>
      </w:r>
    </w:p>
    <w:p w:rsidR="00B319EE" w:rsidRPr="00353AEE" w:rsidRDefault="00B319EE" w:rsidP="00B319EE">
      <w:pPr>
        <w:pStyle w:val="PRec-Refs"/>
        <w:rPr>
          <w:noProof/>
        </w:rPr>
      </w:pPr>
      <w:r w:rsidRPr="00353AEE">
        <w:rPr>
          <w:noProof/>
          <w:rPrChange w:id="726" w:author="Greenich Viper" w:date="2018-05-03T14:09:00Z">
            <w:rPr>
              <w:noProof/>
              <w:lang w:val="de-DE"/>
            </w:rPr>
          </w:rPrChange>
        </w:rPr>
        <w:t xml:space="preserve">Sattler, T., Leibe, B. &amp; Kobbelt, L., 2011. </w:t>
      </w:r>
      <w:r w:rsidRPr="00353AEE">
        <w:rPr>
          <w:i/>
          <w:iCs/>
          <w:noProof/>
        </w:rPr>
        <w:t xml:space="preserve">Fast image-based localization using direct 2D-to-3D matching. </w:t>
      </w:r>
      <w:r w:rsidRPr="00353AEE">
        <w:rPr>
          <w:noProof/>
        </w:rPr>
        <w:t>s.l., IEEE.</w:t>
      </w:r>
    </w:p>
    <w:p w:rsidR="00B319EE" w:rsidRPr="00353AEE" w:rsidRDefault="00B319EE" w:rsidP="00B319EE">
      <w:pPr>
        <w:pStyle w:val="PRec-Refs"/>
        <w:rPr>
          <w:noProof/>
        </w:rPr>
      </w:pPr>
      <w:r w:rsidRPr="00353AEE">
        <w:rPr>
          <w:noProof/>
          <w:rPrChange w:id="727" w:author="Greenich Viper" w:date="2018-05-03T14:09:00Z">
            <w:rPr>
              <w:noProof/>
              <w:lang w:val="de-DE"/>
            </w:rPr>
          </w:rPrChange>
        </w:rPr>
        <w:t xml:space="preserve">Schwalbe, E. &amp; Maas, H.-G., 2017. </w:t>
      </w:r>
      <w:r w:rsidRPr="00353AEE">
        <w:rPr>
          <w:noProof/>
        </w:rPr>
        <w:t xml:space="preserve">The determination of high-resolution spatio-temporal glacier motion fields from time-lapse sequences. </w:t>
      </w:r>
      <w:r w:rsidRPr="00353AEE">
        <w:rPr>
          <w:i/>
          <w:iCs/>
          <w:noProof/>
        </w:rPr>
        <w:t xml:space="preserve">Earth Surface Dynamics, </w:t>
      </w:r>
      <w:r w:rsidRPr="00353AEE">
        <w:rPr>
          <w:noProof/>
        </w:rPr>
        <w:t>12, Band 5, pp. 861-879.</w:t>
      </w:r>
    </w:p>
    <w:p w:rsidR="00B319EE" w:rsidRPr="00353AEE" w:rsidRDefault="00B319EE" w:rsidP="00B319EE">
      <w:pPr>
        <w:pStyle w:val="PRec-Refs"/>
        <w:rPr>
          <w:noProof/>
          <w:rPrChange w:id="728" w:author="Greenich Viper" w:date="2018-05-03T14:09:00Z">
            <w:rPr>
              <w:noProof/>
              <w:lang w:val="de-DE"/>
            </w:rPr>
          </w:rPrChange>
        </w:rPr>
      </w:pPr>
      <w:r w:rsidRPr="00353AEE">
        <w:rPr>
          <w:noProof/>
        </w:rPr>
        <w:t xml:space="preserve">Sibbing, D., Sattler, T., Leibe, B. &amp; Kobbelt, L., 2013. </w:t>
      </w:r>
      <w:r w:rsidRPr="00353AEE">
        <w:rPr>
          <w:i/>
          <w:iCs/>
          <w:noProof/>
          <w:rPrChange w:id="729" w:author="Greenich Viper" w:date="2018-05-03T14:09:00Z">
            <w:rPr>
              <w:i/>
              <w:iCs/>
              <w:noProof/>
              <w:lang w:val="de-DE"/>
            </w:rPr>
          </w:rPrChange>
        </w:rPr>
        <w:t xml:space="preserve">SIFT-Realistic Rendering. </w:t>
      </w:r>
      <w:r w:rsidRPr="00353AEE">
        <w:rPr>
          <w:noProof/>
          <w:rPrChange w:id="730" w:author="Greenich Viper" w:date="2018-05-03T14:09:00Z">
            <w:rPr>
              <w:noProof/>
              <w:lang w:val="de-DE"/>
            </w:rPr>
          </w:rPrChange>
        </w:rPr>
        <w:t>s.l., s.n., pp. 56-63.</w:t>
      </w:r>
    </w:p>
    <w:p w:rsidR="00B319EE" w:rsidRPr="00353AEE" w:rsidRDefault="00B319EE" w:rsidP="00B319EE">
      <w:pPr>
        <w:pStyle w:val="PRec-Refs"/>
        <w:rPr>
          <w:noProof/>
          <w:rPrChange w:id="731" w:author="Greenich Viper" w:date="2018-05-03T14:09:00Z">
            <w:rPr>
              <w:noProof/>
              <w:lang w:val="de-DE"/>
            </w:rPr>
          </w:rPrChange>
        </w:rPr>
      </w:pPr>
      <w:r w:rsidRPr="00353AEE">
        <w:rPr>
          <w:noProof/>
          <w:rPrChange w:id="732" w:author="Greenich Viper" w:date="2018-05-03T14:09:00Z">
            <w:rPr>
              <w:noProof/>
              <w:lang w:val="de-DE"/>
            </w:rPr>
          </w:rPrChange>
        </w:rPr>
        <w:t xml:space="preserve">Siedschlag, S., 2015. </w:t>
      </w:r>
      <w:r w:rsidRPr="00353AEE">
        <w:rPr>
          <w:i/>
          <w:iCs/>
          <w:noProof/>
          <w:rPrChange w:id="733" w:author="Greenich Viper" w:date="2018-05-03T14:09:00Z">
            <w:rPr>
              <w:i/>
              <w:iCs/>
              <w:noProof/>
              <w:lang w:val="de-DE"/>
            </w:rPr>
          </w:rPrChange>
        </w:rPr>
        <w:t xml:space="preserve">Wasserstände und Durchflüsse - Messen, Speichern und Übertragen im digitalen Zeitalter. </w:t>
      </w:r>
      <w:r w:rsidRPr="00353AEE">
        <w:rPr>
          <w:noProof/>
          <w:rPrChange w:id="734" w:author="Greenich Viper" w:date="2018-05-03T14:09:00Z">
            <w:rPr>
              <w:noProof/>
              <w:lang w:val="de-DE"/>
            </w:rPr>
          </w:rPrChange>
        </w:rPr>
        <w:t>s.l., s.n.</w:t>
      </w:r>
    </w:p>
    <w:p w:rsidR="00B319EE" w:rsidRPr="00353AEE" w:rsidRDefault="00B319EE" w:rsidP="00B319EE">
      <w:pPr>
        <w:pStyle w:val="PRec-Refs"/>
        <w:rPr>
          <w:noProof/>
        </w:rPr>
      </w:pPr>
      <w:r w:rsidRPr="00353AEE">
        <w:rPr>
          <w:noProof/>
        </w:rPr>
        <w:t xml:space="preserve">Sweeney, C. et al., 2015. </w:t>
      </w:r>
      <w:r w:rsidRPr="00353AEE">
        <w:rPr>
          <w:i/>
          <w:iCs/>
          <w:noProof/>
        </w:rPr>
        <w:t xml:space="preserve">Efficient Computation of Absolute Pose for Gravity-Aware Augmented Reality. </w:t>
      </w:r>
      <w:r w:rsidRPr="00353AEE">
        <w:rPr>
          <w:noProof/>
        </w:rPr>
        <w:t>s.l., s.n., pp. 19-24.</w:t>
      </w:r>
    </w:p>
    <w:p w:rsidR="00B319EE" w:rsidRPr="00353AEE" w:rsidRDefault="00B319EE" w:rsidP="00B319EE">
      <w:pPr>
        <w:pStyle w:val="PRec-Refs"/>
        <w:rPr>
          <w:noProof/>
        </w:rPr>
      </w:pPr>
      <w:r w:rsidRPr="00353AEE">
        <w:rPr>
          <w:noProof/>
          <w:rPrChange w:id="735" w:author="Greenich Viper" w:date="2018-05-03T14:09:00Z">
            <w:rPr>
              <w:noProof/>
              <w:lang w:val="de-DE"/>
            </w:rPr>
          </w:rPrChange>
        </w:rPr>
        <w:t xml:space="preserve">Torr, P. H. S. &amp; Zisserman, A., 2000. </w:t>
      </w:r>
      <w:r w:rsidRPr="00353AEE">
        <w:rPr>
          <w:noProof/>
        </w:rPr>
        <w:t xml:space="preserve">MLESAC: A New Robust Estimator with Application to Estimating Image Geometry. </w:t>
      </w:r>
      <w:r w:rsidRPr="00353AEE">
        <w:rPr>
          <w:i/>
          <w:iCs/>
          <w:noProof/>
        </w:rPr>
        <w:t xml:space="preserve">Computer Vision and Image Understanding, </w:t>
      </w:r>
      <w:r w:rsidRPr="00353AEE">
        <w:rPr>
          <w:noProof/>
        </w:rPr>
        <w:t>Band 78, pp. 138-156.</w:t>
      </w:r>
    </w:p>
    <w:p w:rsidR="00B319EE" w:rsidRPr="00353AEE" w:rsidRDefault="00B319EE" w:rsidP="00B319EE">
      <w:pPr>
        <w:pStyle w:val="PRec-Refs"/>
        <w:rPr>
          <w:noProof/>
        </w:rPr>
      </w:pPr>
      <w:r w:rsidRPr="00353AEE">
        <w:rPr>
          <w:noProof/>
        </w:rPr>
        <w:t xml:space="preserve">Trinks, I. et al., 2005. Mapping and analysing virtual outcrops. </w:t>
      </w:r>
      <w:r w:rsidRPr="00353AEE">
        <w:rPr>
          <w:i/>
          <w:iCs/>
          <w:noProof/>
        </w:rPr>
        <w:t xml:space="preserve">Visual Geosciences, </w:t>
      </w:r>
      <w:r w:rsidRPr="00353AEE">
        <w:rPr>
          <w:noProof/>
        </w:rPr>
        <w:t>Band 10, pp. 13-19.</w:t>
      </w:r>
    </w:p>
    <w:p w:rsidR="00B319EE" w:rsidRPr="00353AEE" w:rsidRDefault="00B319EE" w:rsidP="00B319EE">
      <w:pPr>
        <w:pStyle w:val="PRec-Refs"/>
        <w:rPr>
          <w:noProof/>
        </w:rPr>
      </w:pPr>
      <w:r w:rsidRPr="00353AEE">
        <w:rPr>
          <w:noProof/>
        </w:rPr>
        <w:t xml:space="preserve">Viola, P. &amp; Wells, W. M., 1997. Alignment by maximization of mutual information. </w:t>
      </w:r>
      <w:r w:rsidRPr="00353AEE">
        <w:rPr>
          <w:i/>
          <w:iCs/>
          <w:noProof/>
        </w:rPr>
        <w:t xml:space="preserve">International journal of computer vision, </w:t>
      </w:r>
      <w:r w:rsidRPr="00353AEE">
        <w:rPr>
          <w:noProof/>
        </w:rPr>
        <w:t>Band 24, pp. 137-154.</w:t>
      </w:r>
    </w:p>
    <w:p w:rsidR="00B319EE" w:rsidRPr="00353AEE" w:rsidRDefault="00B319EE" w:rsidP="00B319EE">
      <w:pPr>
        <w:pStyle w:val="PRec-Refs"/>
        <w:rPr>
          <w:noProof/>
        </w:rPr>
      </w:pPr>
      <w:r w:rsidRPr="00353AEE">
        <w:rPr>
          <w:noProof/>
        </w:rPr>
        <w:t xml:space="preserve">Viseur, S. et al., 2014. </w:t>
      </w:r>
      <w:r w:rsidRPr="00353AEE">
        <w:rPr>
          <w:i/>
          <w:iCs/>
          <w:noProof/>
        </w:rPr>
        <w:t xml:space="preserve">3D interactive geological interpretations on digital outcrops using a touch pad. </w:t>
      </w:r>
      <w:r w:rsidRPr="00353AEE">
        <w:rPr>
          <w:noProof/>
        </w:rPr>
        <w:t>s.l., s.n.</w:t>
      </w:r>
    </w:p>
    <w:p w:rsidR="00B319EE" w:rsidRPr="00353AEE" w:rsidRDefault="00B319EE" w:rsidP="00B319EE">
      <w:pPr>
        <w:pStyle w:val="PRec-Refs"/>
        <w:rPr>
          <w:noProof/>
        </w:rPr>
      </w:pPr>
      <w:r w:rsidRPr="00353AEE">
        <w:rPr>
          <w:noProof/>
        </w:rPr>
        <w:t xml:space="preserve">Watanabe, Y. &amp; Kawahara, Y., 2016. UAV Photogrammetry for Monitoring Changes in River Topography and Vegetation. </w:t>
      </w:r>
      <w:r w:rsidRPr="00353AEE">
        <w:rPr>
          <w:i/>
          <w:iCs/>
          <w:noProof/>
        </w:rPr>
        <w:t xml:space="preserve">Procedia Engineering, </w:t>
      </w:r>
      <w:r w:rsidRPr="00353AEE">
        <w:rPr>
          <w:noProof/>
        </w:rPr>
        <w:t>Band 154, pp. 317-325.</w:t>
      </w:r>
    </w:p>
    <w:p w:rsidR="00B319EE" w:rsidRPr="00353AEE" w:rsidRDefault="00B319EE" w:rsidP="00B319EE">
      <w:pPr>
        <w:pStyle w:val="PRec-Refs"/>
        <w:rPr>
          <w:noProof/>
        </w:rPr>
      </w:pPr>
      <w:r w:rsidRPr="00353AEE">
        <w:rPr>
          <w:noProof/>
        </w:rPr>
        <w:t xml:space="preserve">Westhead, R. K. et al., 2013. Mobile spatial mapping and augmented reality applications for environmental geoscience. </w:t>
      </w:r>
      <w:r w:rsidRPr="00353AEE">
        <w:rPr>
          <w:i/>
          <w:iCs/>
          <w:noProof/>
        </w:rPr>
        <w:t xml:space="preserve">Journal of Internet Technology and Secured Transactions, </w:t>
      </w:r>
      <w:r w:rsidRPr="00353AEE">
        <w:rPr>
          <w:noProof/>
        </w:rPr>
        <w:t>Band 2, pp. 185-190.</w:t>
      </w:r>
    </w:p>
    <w:p w:rsidR="00B319EE" w:rsidRPr="00353AEE" w:rsidRDefault="00B319EE" w:rsidP="00B319EE">
      <w:pPr>
        <w:pStyle w:val="PRec-Refs"/>
        <w:rPr>
          <w:noProof/>
        </w:rPr>
      </w:pPr>
      <w:r w:rsidRPr="00353AEE">
        <w:rPr>
          <w:noProof/>
        </w:rPr>
        <w:t xml:space="preserve">Wu, C., 2013. </w:t>
      </w:r>
      <w:r w:rsidRPr="00353AEE">
        <w:rPr>
          <w:i/>
          <w:iCs/>
          <w:noProof/>
        </w:rPr>
        <w:t xml:space="preserve">Towards Linear-Time Incremental Structure from Motion. </w:t>
      </w:r>
      <w:r w:rsidRPr="00353AEE">
        <w:rPr>
          <w:noProof/>
        </w:rPr>
        <w:t>s.l., s.n., pp. 127-134.</w:t>
      </w:r>
    </w:p>
    <w:p w:rsidR="00B319EE" w:rsidRPr="00353AEE" w:rsidRDefault="00B319EE" w:rsidP="00B319EE">
      <w:pPr>
        <w:pStyle w:val="PRec-Refs"/>
        <w:rPr>
          <w:noProof/>
        </w:rPr>
      </w:pPr>
      <w:r w:rsidRPr="00353AEE">
        <w:rPr>
          <w:noProof/>
          <w:rPrChange w:id="736" w:author="Greenich Viper" w:date="2018-05-03T14:09:00Z">
            <w:rPr>
              <w:noProof/>
              <w:lang w:val="en-US"/>
            </w:rPr>
          </w:rPrChange>
        </w:rPr>
        <w:t xml:space="preserve">Zandbergen, P. A. &amp; Barbeau, S. J., 2011. </w:t>
      </w:r>
      <w:r w:rsidRPr="00353AEE">
        <w:rPr>
          <w:noProof/>
        </w:rPr>
        <w:t xml:space="preserve">Positional Accuracy of Assisted GPS Data from High-Sensitivity GPS-enabled Mobile Phones. </w:t>
      </w:r>
      <w:r w:rsidRPr="00353AEE">
        <w:rPr>
          <w:i/>
          <w:iCs/>
          <w:noProof/>
        </w:rPr>
        <w:t xml:space="preserve">Journal of Navigation, </w:t>
      </w:r>
      <w:r w:rsidRPr="00353AEE">
        <w:rPr>
          <w:noProof/>
        </w:rPr>
        <w:t>6, Band 64, pp. 381-399.</w:t>
      </w:r>
    </w:p>
    <w:p w:rsidR="00B319EE" w:rsidRPr="00353AEE" w:rsidRDefault="00B319EE" w:rsidP="00B319EE">
      <w:pPr>
        <w:pStyle w:val="PRec-Refs"/>
        <w:rPr>
          <w:noProof/>
        </w:rPr>
      </w:pPr>
      <w:r w:rsidRPr="00353AEE">
        <w:rPr>
          <w:noProof/>
        </w:rPr>
        <w:t xml:space="preserve">Zhu, X., Li, Q. &amp; Chen, G., 2013. APT: Accurate outdoor pedestrian tracking with smartphones. </w:t>
      </w:r>
      <w:r w:rsidRPr="00353AEE">
        <w:rPr>
          <w:i/>
          <w:iCs/>
          <w:noProof/>
        </w:rPr>
        <w:t xml:space="preserve">2013 Proceedings IEEE INFOCOM, </w:t>
      </w:r>
      <w:r w:rsidRPr="00353AEE">
        <w:rPr>
          <w:noProof/>
        </w:rPr>
        <w:t>pp. 2508-2516.</w:t>
      </w:r>
    </w:p>
    <w:p w:rsidR="00A202B4" w:rsidRPr="00353AEE" w:rsidRDefault="001D2DDA" w:rsidP="00B319EE">
      <w:pPr>
        <w:pStyle w:val="PRec-Refs"/>
        <w:rPr>
          <w:i/>
        </w:rPr>
      </w:pPr>
      <w:r w:rsidRPr="00353AEE">
        <w:rPr>
          <w:i/>
        </w:rPr>
        <w:fldChar w:fldCharType="end"/>
      </w:r>
    </w:p>
    <w:p w:rsidR="00F1217A" w:rsidRPr="00353AEE" w:rsidRDefault="00241FF5">
      <w:pPr>
        <w:pStyle w:val="Textkrper"/>
        <w:spacing w:before="360" w:after="120"/>
        <w:ind w:right="1218"/>
        <w:jc w:val="center"/>
        <w:rPr>
          <w:sz w:val="16"/>
          <w:szCs w:val="16"/>
          <w:lang w:val="en-GB"/>
        </w:rPr>
      </w:pPr>
      <w:r w:rsidRPr="00353AEE">
        <w:rPr>
          <w:i/>
          <w:lang w:val="en-GB"/>
        </w:rPr>
        <w:t>Résumé</w:t>
      </w:r>
    </w:p>
    <w:p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rsidR="00F1217A" w:rsidRPr="00353AEE" w:rsidRDefault="00241FF5">
      <w:pPr>
        <w:pStyle w:val="PRec-Abstractheader"/>
        <w:ind w:left="0" w:right="1218"/>
        <w:rPr>
          <w:sz w:val="16"/>
          <w:szCs w:val="16"/>
          <w:lang w:val="en-GB"/>
          <w:rPrChange w:id="737" w:author="Greenich Viper" w:date="2018-05-03T14:09:00Z">
            <w:rPr>
              <w:sz w:val="16"/>
              <w:szCs w:val="16"/>
              <w:lang w:val="de-DE"/>
            </w:rPr>
          </w:rPrChange>
        </w:rPr>
      </w:pPr>
      <w:proofErr w:type="spellStart"/>
      <w:r w:rsidRPr="00353AEE">
        <w:rPr>
          <w:lang w:val="en-GB"/>
          <w:rPrChange w:id="738" w:author="Greenich Viper" w:date="2018-05-03T14:09:00Z">
            <w:rPr>
              <w:lang w:val="de-DE"/>
            </w:rPr>
          </w:rPrChange>
        </w:rPr>
        <w:t>Zusammenfassung</w:t>
      </w:r>
      <w:proofErr w:type="spellEnd"/>
    </w:p>
    <w:p w:rsidR="00F1217A" w:rsidRPr="00353AEE" w:rsidRDefault="00241FF5">
      <w:pPr>
        <w:pStyle w:val="PRec-Abstract"/>
        <w:ind w:right="1218"/>
        <w:rPr>
          <w:lang w:val="en-GB"/>
          <w:rPrChange w:id="739" w:author="Greenich Viper" w:date="2018-05-03T14:09:00Z">
            <w:rPr>
              <w:lang w:val="de-DE"/>
            </w:rPr>
          </w:rPrChange>
        </w:rPr>
      </w:pPr>
      <w:r w:rsidRPr="00353AEE">
        <w:rPr>
          <w:sz w:val="16"/>
          <w:szCs w:val="16"/>
          <w:lang w:val="en-GB"/>
          <w:rPrChange w:id="740" w:author="Greenich Viper" w:date="2018-05-03T14:09:00Z">
            <w:rPr>
              <w:sz w:val="16"/>
              <w:szCs w:val="16"/>
              <w:lang w:val="de-DE"/>
            </w:rPr>
          </w:rPrChange>
        </w:rPr>
        <w:t xml:space="preserve">Die </w:t>
      </w:r>
      <w:proofErr w:type="spellStart"/>
      <w:r w:rsidRPr="00353AEE">
        <w:rPr>
          <w:sz w:val="16"/>
          <w:szCs w:val="16"/>
          <w:lang w:val="en-GB"/>
          <w:rPrChange w:id="741" w:author="Greenich Viper" w:date="2018-05-03T14:09:00Z">
            <w:rPr>
              <w:sz w:val="16"/>
              <w:szCs w:val="16"/>
              <w:lang w:val="de-DE"/>
            </w:rPr>
          </w:rPrChange>
        </w:rPr>
        <w:t>digitale</w:t>
      </w:r>
      <w:proofErr w:type="spellEnd"/>
      <w:r w:rsidRPr="00353AEE">
        <w:rPr>
          <w:sz w:val="16"/>
          <w:szCs w:val="16"/>
          <w:lang w:val="en-GB"/>
          <w:rPrChange w:id="742" w:author="Greenich Viper" w:date="2018-05-03T14:09:00Z">
            <w:rPr>
              <w:sz w:val="16"/>
              <w:szCs w:val="16"/>
              <w:lang w:val="de-DE"/>
            </w:rPr>
          </w:rPrChange>
        </w:rPr>
        <w:t xml:space="preserve"> </w:t>
      </w:r>
      <w:proofErr w:type="spellStart"/>
      <w:r w:rsidRPr="00353AEE">
        <w:rPr>
          <w:sz w:val="16"/>
          <w:szCs w:val="16"/>
          <w:lang w:val="en-GB"/>
          <w:rPrChange w:id="743" w:author="Greenich Viper" w:date="2018-05-03T14:09:00Z">
            <w:rPr>
              <w:sz w:val="16"/>
              <w:szCs w:val="16"/>
              <w:lang w:val="de-DE"/>
            </w:rPr>
          </w:rPrChange>
        </w:rPr>
        <w:t>Bildzuordnung</w:t>
      </w:r>
      <w:proofErr w:type="spellEnd"/>
      <w:r w:rsidRPr="00353AEE">
        <w:rPr>
          <w:sz w:val="16"/>
          <w:szCs w:val="16"/>
          <w:lang w:val="en-GB"/>
          <w:rPrChange w:id="744" w:author="Greenich Viper" w:date="2018-05-03T14:09:00Z">
            <w:rPr>
              <w:sz w:val="16"/>
              <w:szCs w:val="16"/>
              <w:lang w:val="de-DE"/>
            </w:rPr>
          </w:rPrChange>
        </w:rPr>
        <w:t xml:space="preserve"> hat </w:t>
      </w:r>
      <w:proofErr w:type="spellStart"/>
      <w:r w:rsidRPr="00353AEE">
        <w:rPr>
          <w:sz w:val="16"/>
          <w:szCs w:val="16"/>
          <w:lang w:val="en-GB"/>
          <w:rPrChange w:id="745" w:author="Greenich Viper" w:date="2018-05-03T14:09:00Z">
            <w:rPr>
              <w:sz w:val="16"/>
              <w:szCs w:val="16"/>
              <w:lang w:val="de-DE"/>
            </w:rPr>
          </w:rPrChange>
        </w:rPr>
        <w:t>seit</w:t>
      </w:r>
      <w:proofErr w:type="spellEnd"/>
      <w:r w:rsidRPr="00353AEE">
        <w:rPr>
          <w:sz w:val="16"/>
          <w:szCs w:val="16"/>
          <w:lang w:val="en-GB"/>
          <w:rPrChange w:id="746" w:author="Greenich Viper" w:date="2018-05-03T14:09:00Z">
            <w:rPr>
              <w:sz w:val="16"/>
              <w:szCs w:val="16"/>
              <w:lang w:val="de-DE"/>
            </w:rPr>
          </w:rPrChange>
        </w:rPr>
        <w:t xml:space="preserve"> den </w:t>
      </w:r>
      <w:proofErr w:type="spellStart"/>
      <w:r w:rsidRPr="00353AEE">
        <w:rPr>
          <w:sz w:val="16"/>
          <w:szCs w:val="16"/>
          <w:lang w:val="en-GB"/>
          <w:rPrChange w:id="747" w:author="Greenich Viper" w:date="2018-05-03T14:09:00Z">
            <w:rPr>
              <w:sz w:val="16"/>
              <w:szCs w:val="16"/>
              <w:lang w:val="de-DE"/>
            </w:rPr>
          </w:rPrChange>
        </w:rPr>
        <w:t>ersten</w:t>
      </w:r>
      <w:proofErr w:type="spellEnd"/>
      <w:r w:rsidRPr="00353AEE">
        <w:rPr>
          <w:sz w:val="16"/>
          <w:szCs w:val="16"/>
          <w:lang w:val="en-GB"/>
          <w:rPrChange w:id="748" w:author="Greenich Viper" w:date="2018-05-03T14:09:00Z">
            <w:rPr>
              <w:sz w:val="16"/>
              <w:szCs w:val="16"/>
              <w:lang w:val="de-DE"/>
            </w:rPr>
          </w:rPrChange>
        </w:rPr>
        <w:t xml:space="preserve"> </w:t>
      </w:r>
      <w:proofErr w:type="spellStart"/>
      <w:r w:rsidRPr="00353AEE">
        <w:rPr>
          <w:sz w:val="16"/>
          <w:szCs w:val="16"/>
          <w:lang w:val="en-GB"/>
          <w:rPrChange w:id="749" w:author="Greenich Viper" w:date="2018-05-03T14:09:00Z">
            <w:rPr>
              <w:sz w:val="16"/>
              <w:szCs w:val="16"/>
              <w:lang w:val="de-DE"/>
            </w:rPr>
          </w:rPrChange>
        </w:rPr>
        <w:t>analogen</w:t>
      </w:r>
      <w:proofErr w:type="spellEnd"/>
      <w:r w:rsidRPr="00353AEE">
        <w:rPr>
          <w:sz w:val="16"/>
          <w:szCs w:val="16"/>
          <w:lang w:val="en-GB"/>
          <w:rPrChange w:id="750" w:author="Greenich Viper" w:date="2018-05-03T14:09:00Z">
            <w:rPr>
              <w:sz w:val="16"/>
              <w:szCs w:val="16"/>
              <w:lang w:val="de-DE"/>
            </w:rPr>
          </w:rPrChange>
        </w:rPr>
        <w:t xml:space="preserve"> </w:t>
      </w:r>
      <w:proofErr w:type="spellStart"/>
      <w:r w:rsidRPr="00353AEE">
        <w:rPr>
          <w:sz w:val="16"/>
          <w:szCs w:val="16"/>
          <w:lang w:val="en-GB"/>
          <w:rPrChange w:id="751" w:author="Greenich Viper" w:date="2018-05-03T14:09:00Z">
            <w:rPr>
              <w:sz w:val="16"/>
              <w:szCs w:val="16"/>
              <w:lang w:val="de-DE"/>
            </w:rPr>
          </w:rPrChange>
        </w:rPr>
        <w:t>Ansätzen</w:t>
      </w:r>
      <w:proofErr w:type="spellEnd"/>
      <w:r w:rsidRPr="00353AEE">
        <w:rPr>
          <w:sz w:val="16"/>
          <w:szCs w:val="16"/>
          <w:lang w:val="en-GB"/>
          <w:rPrChange w:id="752" w:author="Greenich Viper" w:date="2018-05-03T14:09:00Z">
            <w:rPr>
              <w:sz w:val="16"/>
              <w:szCs w:val="16"/>
              <w:lang w:val="de-DE"/>
            </w:rPr>
          </w:rPrChange>
        </w:rPr>
        <w:t xml:space="preserve"> </w:t>
      </w:r>
      <w:proofErr w:type="spellStart"/>
      <w:r w:rsidRPr="00353AEE">
        <w:rPr>
          <w:sz w:val="16"/>
          <w:szCs w:val="16"/>
          <w:lang w:val="en-GB"/>
          <w:rPrChange w:id="753" w:author="Greenich Viper" w:date="2018-05-03T14:09:00Z">
            <w:rPr>
              <w:sz w:val="16"/>
              <w:szCs w:val="16"/>
              <w:lang w:val="de-DE"/>
            </w:rPr>
          </w:rPrChange>
        </w:rPr>
        <w:t>für</w:t>
      </w:r>
      <w:proofErr w:type="spellEnd"/>
      <w:r w:rsidRPr="00353AEE">
        <w:rPr>
          <w:sz w:val="16"/>
          <w:szCs w:val="16"/>
          <w:lang w:val="en-GB"/>
          <w:rPrChange w:id="754" w:author="Greenich Viper" w:date="2018-05-03T14:09:00Z">
            <w:rPr>
              <w:sz w:val="16"/>
              <w:szCs w:val="16"/>
              <w:lang w:val="de-DE"/>
            </w:rPr>
          </w:rPrChange>
        </w:rPr>
        <w:t xml:space="preserve"> die </w:t>
      </w:r>
      <w:proofErr w:type="spellStart"/>
      <w:proofErr w:type="gramStart"/>
      <w:r w:rsidRPr="00353AEE">
        <w:rPr>
          <w:sz w:val="16"/>
          <w:szCs w:val="16"/>
          <w:lang w:val="en-GB"/>
          <w:rPrChange w:id="755" w:author="Greenich Viper" w:date="2018-05-03T14:09:00Z">
            <w:rPr>
              <w:sz w:val="16"/>
              <w:szCs w:val="16"/>
              <w:lang w:val="de-DE"/>
            </w:rPr>
          </w:rPrChange>
        </w:rPr>
        <w:t>automatisierte</w:t>
      </w:r>
      <w:proofErr w:type="spellEnd"/>
      <w:r w:rsidRPr="00353AEE">
        <w:rPr>
          <w:sz w:val="16"/>
          <w:szCs w:val="16"/>
          <w:lang w:val="en-GB"/>
          <w:rPrChange w:id="756" w:author="Greenich Viper" w:date="2018-05-03T14:09:00Z">
            <w:rPr>
              <w:sz w:val="16"/>
              <w:szCs w:val="16"/>
              <w:lang w:val="de-DE"/>
            </w:rPr>
          </w:rPrChange>
        </w:rPr>
        <w:t xml:space="preserve"> ...</w:t>
      </w:r>
      <w:proofErr w:type="gramEnd"/>
    </w:p>
    <w:p w:rsidR="00F1217A" w:rsidRPr="00353AEE" w:rsidRDefault="00241FF5">
      <w:pPr>
        <w:pStyle w:val="PRec-Abstract"/>
        <w:spacing w:before="360" w:after="120"/>
        <w:ind w:left="0" w:right="1218" w:firstLine="0"/>
        <w:jc w:val="center"/>
        <w:rPr>
          <w:sz w:val="16"/>
          <w:szCs w:val="16"/>
          <w:lang w:val="en-GB"/>
          <w:rPrChange w:id="757" w:author="Greenich Viper" w:date="2018-05-03T14:09:00Z">
            <w:rPr>
              <w:sz w:val="16"/>
              <w:szCs w:val="16"/>
              <w:lang w:val="nl-NL"/>
            </w:rPr>
          </w:rPrChange>
        </w:rPr>
      </w:pPr>
      <w:proofErr w:type="spellStart"/>
      <w:r w:rsidRPr="00353AEE">
        <w:rPr>
          <w:lang w:val="en-GB"/>
          <w:rPrChange w:id="758" w:author="Greenich Viper" w:date="2018-05-03T14:09:00Z">
            <w:rPr>
              <w:lang w:val="nl-NL"/>
            </w:rPr>
          </w:rPrChange>
        </w:rPr>
        <w:t>Resumen</w:t>
      </w:r>
      <w:proofErr w:type="spellEnd"/>
    </w:p>
    <w:p w:rsidR="00F1217A" w:rsidRPr="00353AEE" w:rsidRDefault="00241FF5">
      <w:pPr>
        <w:pStyle w:val="PRec-Abstract"/>
        <w:ind w:right="1218"/>
        <w:rPr>
          <w:rFonts w:ascii="SimSun" w:eastAsia="SimSun" w:hAnsi="SimSun" w:cs="SimSun"/>
          <w:i w:val="0"/>
          <w:lang w:val="en-GB"/>
          <w:rPrChange w:id="759" w:author="Greenich Viper" w:date="2018-05-03T14:09:00Z">
            <w:rPr>
              <w:rFonts w:ascii="SimSun" w:eastAsia="SimSun" w:hAnsi="SimSun" w:cs="SimSun"/>
              <w:i w:val="0"/>
              <w:lang w:val="nl-NL"/>
            </w:rPr>
          </w:rPrChange>
        </w:rPr>
      </w:pPr>
      <w:r w:rsidRPr="00353AEE">
        <w:rPr>
          <w:sz w:val="16"/>
          <w:szCs w:val="16"/>
          <w:lang w:val="en-GB"/>
          <w:rPrChange w:id="760" w:author="Greenich Viper" w:date="2018-05-03T14:09:00Z">
            <w:rPr>
              <w:sz w:val="16"/>
              <w:szCs w:val="16"/>
              <w:lang w:val="nl-NL"/>
            </w:rPr>
          </w:rPrChange>
        </w:rPr>
        <w:t xml:space="preserve">La </w:t>
      </w:r>
      <w:proofErr w:type="spellStart"/>
      <w:r w:rsidRPr="00353AEE">
        <w:rPr>
          <w:sz w:val="16"/>
          <w:szCs w:val="16"/>
          <w:lang w:val="en-GB"/>
          <w:rPrChange w:id="761" w:author="Greenich Viper" w:date="2018-05-03T14:09:00Z">
            <w:rPr>
              <w:sz w:val="16"/>
              <w:szCs w:val="16"/>
              <w:lang w:val="nl-NL"/>
            </w:rPr>
          </w:rPrChange>
        </w:rPr>
        <w:t>correspondencia</w:t>
      </w:r>
      <w:proofErr w:type="spellEnd"/>
      <w:r w:rsidRPr="00353AEE">
        <w:rPr>
          <w:sz w:val="16"/>
          <w:szCs w:val="16"/>
          <w:lang w:val="en-GB"/>
          <w:rPrChange w:id="762" w:author="Greenich Viper" w:date="2018-05-03T14:09:00Z">
            <w:rPr>
              <w:sz w:val="16"/>
              <w:szCs w:val="16"/>
              <w:lang w:val="nl-NL"/>
            </w:rPr>
          </w:rPrChange>
        </w:rPr>
        <w:t xml:space="preserve"> de </w:t>
      </w:r>
      <w:proofErr w:type="spellStart"/>
      <w:r w:rsidRPr="00353AEE">
        <w:rPr>
          <w:sz w:val="16"/>
          <w:szCs w:val="16"/>
          <w:lang w:val="en-GB"/>
          <w:rPrChange w:id="763" w:author="Greenich Viper" w:date="2018-05-03T14:09:00Z">
            <w:rPr>
              <w:sz w:val="16"/>
              <w:szCs w:val="16"/>
              <w:lang w:val="nl-NL"/>
            </w:rPr>
          </w:rPrChange>
        </w:rPr>
        <w:t>imágenes</w:t>
      </w:r>
      <w:proofErr w:type="spellEnd"/>
      <w:r w:rsidRPr="00353AEE">
        <w:rPr>
          <w:sz w:val="16"/>
          <w:szCs w:val="16"/>
          <w:lang w:val="en-GB"/>
          <w:rPrChange w:id="764" w:author="Greenich Viper" w:date="2018-05-03T14:09:00Z">
            <w:rPr>
              <w:sz w:val="16"/>
              <w:szCs w:val="16"/>
              <w:lang w:val="nl-NL"/>
            </w:rPr>
          </w:rPrChange>
        </w:rPr>
        <w:t xml:space="preserve"> </w:t>
      </w:r>
      <w:proofErr w:type="spellStart"/>
      <w:r w:rsidRPr="00353AEE">
        <w:rPr>
          <w:sz w:val="16"/>
          <w:szCs w:val="16"/>
          <w:lang w:val="en-GB"/>
          <w:rPrChange w:id="765" w:author="Greenich Viper" w:date="2018-05-03T14:09:00Z">
            <w:rPr>
              <w:sz w:val="16"/>
              <w:szCs w:val="16"/>
              <w:lang w:val="nl-NL"/>
            </w:rPr>
          </w:rPrChange>
        </w:rPr>
        <w:t>tiene</w:t>
      </w:r>
      <w:proofErr w:type="spellEnd"/>
      <w:r w:rsidRPr="00353AEE">
        <w:rPr>
          <w:sz w:val="16"/>
          <w:szCs w:val="16"/>
          <w:lang w:val="en-GB"/>
          <w:rPrChange w:id="766" w:author="Greenich Viper" w:date="2018-05-03T14:09:00Z">
            <w:rPr>
              <w:sz w:val="16"/>
              <w:szCs w:val="16"/>
              <w:lang w:val="nl-NL"/>
            </w:rPr>
          </w:rPrChange>
        </w:rPr>
        <w:t xml:space="preserve"> </w:t>
      </w:r>
      <w:proofErr w:type="spellStart"/>
      <w:r w:rsidRPr="00353AEE">
        <w:rPr>
          <w:sz w:val="16"/>
          <w:szCs w:val="16"/>
          <w:lang w:val="en-GB"/>
          <w:rPrChange w:id="767" w:author="Greenich Viper" w:date="2018-05-03T14:09:00Z">
            <w:rPr>
              <w:sz w:val="16"/>
              <w:szCs w:val="16"/>
              <w:lang w:val="nl-NL"/>
            </w:rPr>
          </w:rPrChange>
        </w:rPr>
        <w:t>una</w:t>
      </w:r>
      <w:proofErr w:type="spellEnd"/>
      <w:r w:rsidRPr="00353AEE">
        <w:rPr>
          <w:sz w:val="16"/>
          <w:szCs w:val="16"/>
          <w:lang w:val="en-GB"/>
          <w:rPrChange w:id="768" w:author="Greenich Viper" w:date="2018-05-03T14:09:00Z">
            <w:rPr>
              <w:sz w:val="16"/>
              <w:szCs w:val="16"/>
              <w:lang w:val="nl-NL"/>
            </w:rPr>
          </w:rPrChange>
        </w:rPr>
        <w:t xml:space="preserve"> </w:t>
      </w:r>
      <w:proofErr w:type="spellStart"/>
      <w:r w:rsidRPr="00353AEE">
        <w:rPr>
          <w:sz w:val="16"/>
          <w:szCs w:val="16"/>
          <w:lang w:val="en-GB"/>
          <w:rPrChange w:id="769" w:author="Greenich Viper" w:date="2018-05-03T14:09:00Z">
            <w:rPr>
              <w:sz w:val="16"/>
              <w:szCs w:val="16"/>
              <w:lang w:val="nl-NL"/>
            </w:rPr>
          </w:rPrChange>
        </w:rPr>
        <w:t>historia</w:t>
      </w:r>
      <w:proofErr w:type="spellEnd"/>
      <w:r w:rsidRPr="00353AEE">
        <w:rPr>
          <w:sz w:val="16"/>
          <w:szCs w:val="16"/>
          <w:lang w:val="en-GB"/>
          <w:rPrChange w:id="770" w:author="Greenich Viper" w:date="2018-05-03T14:09:00Z">
            <w:rPr>
              <w:sz w:val="16"/>
              <w:szCs w:val="16"/>
              <w:lang w:val="nl-NL"/>
            </w:rPr>
          </w:rPrChange>
        </w:rPr>
        <w:t xml:space="preserve"> de </w:t>
      </w:r>
      <w:proofErr w:type="spellStart"/>
      <w:r w:rsidRPr="00353AEE">
        <w:rPr>
          <w:sz w:val="16"/>
          <w:szCs w:val="16"/>
          <w:lang w:val="en-GB"/>
          <w:rPrChange w:id="771" w:author="Greenich Viper" w:date="2018-05-03T14:09:00Z">
            <w:rPr>
              <w:sz w:val="16"/>
              <w:szCs w:val="16"/>
              <w:lang w:val="nl-NL"/>
            </w:rPr>
          </w:rPrChange>
        </w:rPr>
        <w:t>más</w:t>
      </w:r>
      <w:proofErr w:type="spellEnd"/>
      <w:r w:rsidRPr="00353AEE">
        <w:rPr>
          <w:sz w:val="16"/>
          <w:szCs w:val="16"/>
          <w:lang w:val="en-GB"/>
          <w:rPrChange w:id="772" w:author="Greenich Viper" w:date="2018-05-03T14:09:00Z">
            <w:rPr>
              <w:sz w:val="16"/>
              <w:szCs w:val="16"/>
              <w:lang w:val="nl-NL"/>
            </w:rPr>
          </w:rPrChange>
        </w:rPr>
        <w:t xml:space="preserve"> de 50 </w:t>
      </w:r>
      <w:proofErr w:type="spellStart"/>
      <w:r w:rsidRPr="00353AEE">
        <w:rPr>
          <w:sz w:val="16"/>
          <w:szCs w:val="16"/>
          <w:lang w:val="en-GB"/>
          <w:rPrChange w:id="773" w:author="Greenich Viper" w:date="2018-05-03T14:09:00Z">
            <w:rPr>
              <w:sz w:val="16"/>
              <w:szCs w:val="16"/>
              <w:lang w:val="nl-NL"/>
            </w:rPr>
          </w:rPrChange>
        </w:rPr>
        <w:t>años</w:t>
      </w:r>
      <w:proofErr w:type="spellEnd"/>
      <w:r w:rsidRPr="00353AEE">
        <w:rPr>
          <w:sz w:val="16"/>
          <w:szCs w:val="16"/>
          <w:lang w:val="en-GB"/>
          <w:rPrChange w:id="774" w:author="Greenich Viper" w:date="2018-05-03T14:09:00Z">
            <w:rPr>
              <w:sz w:val="16"/>
              <w:szCs w:val="16"/>
              <w:lang w:val="nl-NL"/>
            </w:rPr>
          </w:rPrChange>
        </w:rPr>
        <w:t xml:space="preserve">, </w:t>
      </w:r>
      <w:proofErr w:type="spellStart"/>
      <w:r w:rsidRPr="00353AEE">
        <w:rPr>
          <w:sz w:val="16"/>
          <w:szCs w:val="16"/>
          <w:lang w:val="en-GB"/>
          <w:rPrChange w:id="775" w:author="Greenich Viper" w:date="2018-05-03T14:09:00Z">
            <w:rPr>
              <w:sz w:val="16"/>
              <w:szCs w:val="16"/>
              <w:lang w:val="nl-NL"/>
            </w:rPr>
          </w:rPrChange>
        </w:rPr>
        <w:t>desde</w:t>
      </w:r>
      <w:proofErr w:type="spellEnd"/>
      <w:r w:rsidRPr="00353AEE">
        <w:rPr>
          <w:sz w:val="16"/>
          <w:szCs w:val="16"/>
          <w:lang w:val="en-GB"/>
          <w:rPrChange w:id="776" w:author="Greenich Viper" w:date="2018-05-03T14:09:00Z">
            <w:rPr>
              <w:sz w:val="16"/>
              <w:szCs w:val="16"/>
              <w:lang w:val="nl-NL"/>
            </w:rPr>
          </w:rPrChange>
        </w:rPr>
        <w:t xml:space="preserve"> los </w:t>
      </w:r>
      <w:proofErr w:type="spellStart"/>
      <w:r w:rsidRPr="00353AEE">
        <w:rPr>
          <w:sz w:val="16"/>
          <w:szCs w:val="16"/>
          <w:lang w:val="en-GB"/>
          <w:rPrChange w:id="777" w:author="Greenich Viper" w:date="2018-05-03T14:09:00Z">
            <w:rPr>
              <w:sz w:val="16"/>
              <w:szCs w:val="16"/>
              <w:lang w:val="nl-NL"/>
            </w:rPr>
          </w:rPrChange>
        </w:rPr>
        <w:t>primeros</w:t>
      </w:r>
      <w:proofErr w:type="spellEnd"/>
      <w:r w:rsidRPr="00353AEE">
        <w:rPr>
          <w:sz w:val="16"/>
          <w:szCs w:val="16"/>
          <w:lang w:val="en-GB"/>
          <w:rPrChange w:id="778" w:author="Greenich Viper" w:date="2018-05-03T14:09:00Z">
            <w:rPr>
              <w:sz w:val="16"/>
              <w:szCs w:val="16"/>
              <w:lang w:val="nl-NL"/>
            </w:rPr>
          </w:rPrChange>
        </w:rPr>
        <w:t xml:space="preserve"> …</w:t>
      </w:r>
    </w:p>
    <w:p w:rsidR="00F1217A" w:rsidRPr="00353AEE" w:rsidRDefault="00241FF5">
      <w:pPr>
        <w:pStyle w:val="PRec-Abstract"/>
        <w:spacing w:before="360" w:after="120"/>
        <w:ind w:left="0" w:right="1218" w:firstLine="0"/>
        <w:jc w:val="center"/>
        <w:rPr>
          <w:rFonts w:ascii="SimSun" w:eastAsia="SimSun" w:hAnsi="SimSun" w:cs="SimSun"/>
          <w:i w:val="0"/>
          <w:lang w:val="en-GB"/>
          <w:rPrChange w:id="779" w:author="Greenich Viper" w:date="2018-05-03T14:09:00Z">
            <w:rPr>
              <w:rFonts w:ascii="SimSun" w:eastAsia="SimSun" w:hAnsi="SimSun" w:cs="SimSun"/>
              <w:i w:val="0"/>
              <w:lang w:val="nl-NL"/>
            </w:rPr>
          </w:rPrChange>
        </w:rPr>
      </w:pPr>
      <w:r w:rsidRPr="00353AEE">
        <w:rPr>
          <w:rFonts w:ascii="SimSun" w:eastAsia="SimSun" w:hAnsi="SimSun" w:cs="SimSun"/>
          <w:i w:val="0"/>
          <w:lang w:val="en-GB"/>
        </w:rPr>
        <w:t>摘要</w:t>
      </w:r>
    </w:p>
    <w:p w:rsidR="00241FF5" w:rsidRPr="00353AEE" w:rsidRDefault="00241FF5">
      <w:pPr>
        <w:pStyle w:val="PRec-Abstract"/>
        <w:ind w:right="1218"/>
        <w:rPr>
          <w:lang w:val="en-GB"/>
          <w:rPrChange w:id="780" w:author="Greenich Viper" w:date="2018-05-03T14:09:00Z">
            <w:rPr>
              <w:lang w:val="nl-NL"/>
            </w:rPr>
          </w:rPrChange>
        </w:rPr>
      </w:pPr>
      <w:r w:rsidRPr="00353AEE">
        <w:rPr>
          <w:rFonts w:ascii="SimSun" w:eastAsia="SimSun" w:hAnsi="SimSun" w:cs="SimSun"/>
          <w:i w:val="0"/>
          <w:lang w:val="en-GB"/>
        </w:rPr>
        <w:t>影像匹配技术在模拟摄影测量中首次应用开始</w:t>
      </w:r>
      <w:r w:rsidRPr="00353AEE">
        <w:rPr>
          <w:rFonts w:ascii="SimSun" w:eastAsia="SimSun" w:hAnsi="SimSun" w:cs="SimSun"/>
          <w:i w:val="0"/>
          <w:lang w:val="en-GB"/>
          <w:rPrChange w:id="781" w:author="Greenich Viper" w:date="2018-05-03T14:09:00Z">
            <w:rPr>
              <w:rFonts w:ascii="SimSun" w:eastAsia="SimSun" w:hAnsi="SimSun" w:cs="SimSun"/>
              <w:i w:val="0"/>
              <w:lang w:val="nl-NL"/>
            </w:rPr>
          </w:rPrChange>
        </w:rPr>
        <w:t>，</w:t>
      </w:r>
      <w:r w:rsidRPr="00353AEE">
        <w:rPr>
          <w:rFonts w:ascii="SimSun" w:eastAsia="SimSun" w:hAnsi="SimSun" w:cs="SimSun"/>
          <w:i w:val="0"/>
          <w:lang w:val="en-GB"/>
        </w:rPr>
        <w:t>已经有</w:t>
      </w:r>
      <w:r w:rsidRPr="00353AEE">
        <w:rPr>
          <w:rFonts w:ascii="SimSun" w:eastAsia="SimSun" w:hAnsi="SimSun" w:cs="SimSun"/>
          <w:i w:val="0"/>
          <w:lang w:val="en-GB"/>
          <w:rPrChange w:id="782" w:author="Greenich Viper" w:date="2018-05-03T14:09:00Z">
            <w:rPr>
              <w:rFonts w:ascii="SimSun" w:eastAsia="SimSun" w:hAnsi="SimSun" w:cs="SimSun"/>
              <w:i w:val="0"/>
              <w:lang w:val="nl-NL"/>
            </w:rPr>
          </w:rPrChange>
        </w:rPr>
        <w:t>50</w:t>
      </w:r>
      <w:r w:rsidRPr="00353AEE">
        <w:rPr>
          <w:rFonts w:ascii="SimSun" w:eastAsia="SimSun" w:hAnsi="SimSun" w:cs="SimSun"/>
          <w:i w:val="0"/>
          <w:lang w:val="en-GB"/>
        </w:rPr>
        <w:t>年的发展</w:t>
      </w:r>
      <w:r w:rsidRPr="00353AEE">
        <w:rPr>
          <w:rFonts w:ascii="SimSun" w:eastAsia="SimSun" w:hAnsi="SimSun" w:cs="SimSun"/>
          <w:i w:val="0"/>
          <w:lang w:val="en-GB"/>
          <w:rPrChange w:id="783" w:author="Greenich Viper" w:date="2018-05-03T14:09:00Z">
            <w:rPr>
              <w:rFonts w:ascii="SimSun" w:eastAsia="SimSun" w:hAnsi="SimSun" w:cs="SimSun"/>
              <w:i w:val="0"/>
              <w:lang w:val="nl-NL"/>
            </w:rPr>
          </w:rPrChange>
        </w:rPr>
        <w:t xml:space="preserve"> …</w:t>
      </w:r>
    </w:p>
    <w:sectPr w:rsidR="00241FF5" w:rsidRPr="00353AEE"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s699852" w:date="2018-05-03T16:43:00Z" w:initials="m">
    <w:p w:rsidR="00923BA1" w:rsidRDefault="00923BA1">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5-03T16:43:00Z" w:initials="m">
    <w:p w:rsidR="00923BA1" w:rsidRDefault="00923BA1">
      <w:pPr>
        <w:pStyle w:val="Kommentartext"/>
      </w:pPr>
      <w:r>
        <w:rPr>
          <w:rStyle w:val="Kommentarzeichen"/>
        </w:rPr>
        <w:annotationRef/>
      </w:r>
      <w:r>
        <w:t>Image – to – geometry field-based geosciences</w:t>
      </w:r>
    </w:p>
    <w:p w:rsidR="00923BA1" w:rsidRDefault="00923BA1">
      <w:pPr>
        <w:pStyle w:val="Kommentartext"/>
      </w:pPr>
    </w:p>
  </w:comment>
  <w:comment w:id="3" w:author="Greenich Viper" w:date="2018-05-03T16:43:00Z" w:initials="GV">
    <w:p w:rsidR="00923BA1" w:rsidRDefault="00923BA1">
      <w:pPr>
        <w:pStyle w:val="Kommentartext"/>
      </w:pPr>
      <w:r>
        <w:rPr>
          <w:rStyle w:val="Kommentarzeichen"/>
        </w:rPr>
        <w:annotationRef/>
      </w:r>
      <w:r>
        <w:t xml:space="preserve">Enhancing </w:t>
      </w:r>
      <w:proofErr w:type="spellStart"/>
      <w:r>
        <w:t>geoscience</w:t>
      </w:r>
      <w:proofErr w:type="spellEnd"/>
      <w:r>
        <w:t xml:space="preserve"> field studies with image-to-geometry registration on mobile devices</w:t>
      </w:r>
    </w:p>
  </w:comment>
  <w:comment w:id="38" w:author="ms699852" w:date="2018-05-03T16:43:00Z" w:initials="m">
    <w:p w:rsidR="00923BA1" w:rsidRDefault="00923BA1">
      <w:pPr>
        <w:pStyle w:val="Kommentartext"/>
      </w:pPr>
      <w:r>
        <w:rPr>
          <w:rStyle w:val="Kommentarzeichen"/>
        </w:rPr>
        <w:annotationRef/>
      </w:r>
      <w:r>
        <w:t>Which examples?</w:t>
      </w:r>
    </w:p>
  </w:comment>
  <w:comment w:id="42" w:author="ms699852" w:date="2018-05-03T16:43:00Z" w:initials="m">
    <w:p w:rsidR="00923BA1" w:rsidRDefault="00923BA1">
      <w:pPr>
        <w:pStyle w:val="Kommentartext"/>
      </w:pPr>
      <w:r>
        <w:rPr>
          <w:rStyle w:val="Kommentarzeichen"/>
        </w:rPr>
        <w:annotationRef/>
      </w:r>
      <w:r>
        <w:t xml:space="preserve">The same as </w:t>
      </w:r>
      <w:proofErr w:type="spellStart"/>
      <w:r>
        <w:t>SfM</w:t>
      </w:r>
      <w:proofErr w:type="spellEnd"/>
      <w:r>
        <w:t>?</w:t>
      </w:r>
    </w:p>
  </w:comment>
  <w:comment w:id="43" w:author="Greenich Viper" w:date="2018-05-03T16:43:00Z" w:initials="GV">
    <w:p w:rsidR="00923BA1" w:rsidRDefault="00923BA1">
      <w:pPr>
        <w:pStyle w:val="Kommentartext"/>
      </w:pPr>
      <w:r>
        <w:rPr>
          <w:rStyle w:val="Kommentarzeichen"/>
        </w:rPr>
        <w:annotationRef/>
      </w:r>
      <w:proofErr w:type="gramStart"/>
      <w:r>
        <w:t>well</w:t>
      </w:r>
      <w:proofErr w:type="gramEnd"/>
      <w:r>
        <w:t xml:space="preserve"> – so ‘dense matching’ is ‘</w:t>
      </w:r>
      <w:proofErr w:type="spellStart"/>
      <w:r>
        <w:t>multiview</w:t>
      </w:r>
      <w:proofErr w:type="spellEnd"/>
      <w:r>
        <w:t xml:space="preserve"> geometry’ for you ? Well, there is a distinct difference to both: </w:t>
      </w:r>
      <w:proofErr w:type="spellStart"/>
      <w:r>
        <w:t>SfM</w:t>
      </w:r>
      <w:proofErr w:type="spellEnd"/>
      <w:r>
        <w:t xml:space="preserve"> relies on very large data collections (with possibly large noise) where each image has a certain temporal relationship to its predecessor and successor (at least). </w:t>
      </w:r>
      <w:proofErr w:type="spellStart"/>
      <w:r>
        <w:t>SfM</w:t>
      </w:r>
      <w:proofErr w:type="spellEnd"/>
      <w:r>
        <w:t xml:space="preserve"> methods (esp. the feature detection part) usually break down without temporally related image. </w:t>
      </w:r>
      <w:proofErr w:type="spellStart"/>
      <w:r>
        <w:t>Multiview</w:t>
      </w:r>
      <w:proofErr w:type="spellEnd"/>
      <w:r>
        <w:t xml:space="preserve"> geometry usually incorporates extensive point correspondence filters that are computationally costly. It can do this as it usually handles smaller image collections with high-quality imagery.</w:t>
      </w:r>
    </w:p>
    <w:p w:rsidR="00923BA1" w:rsidRDefault="00923BA1">
      <w:pPr>
        <w:pStyle w:val="Kommentartext"/>
      </w:pPr>
    </w:p>
    <w:p w:rsidR="00923BA1" w:rsidRDefault="00923BA1">
      <w:pPr>
        <w:pStyle w:val="Kommentartext"/>
      </w:pPr>
      <w:r>
        <w:t xml:space="preserve">But that is how I see it – it would probably not be a mistake in general to handle both as equal. But for PHOR, this MAY actually be important to differentiate. PHOR is much stronger on terminology than other journals I came across. Or it's my former SV who is just stricter on terminology. Who </w:t>
      </w:r>
      <w:proofErr w:type="gramStart"/>
      <w:r>
        <w:t>knows ...</w:t>
      </w:r>
      <w:proofErr w:type="gramEnd"/>
    </w:p>
  </w:comment>
  <w:comment w:id="55" w:author="Greenich Viper" w:date="2018-05-03T16:43:00Z" w:initials="GV">
    <w:p w:rsidR="00923BA1" w:rsidRDefault="00923BA1">
      <w:pPr>
        <w:pStyle w:val="Kommentartext"/>
      </w:pPr>
      <w:r>
        <w:rPr>
          <w:rStyle w:val="Kommentarzeichen"/>
        </w:rPr>
        <w:annotationRef/>
      </w:r>
      <w:r>
        <w:t xml:space="preserve">I would say that the majority of </w:t>
      </w:r>
      <w:proofErr w:type="spellStart"/>
      <w:r>
        <w:t>geoscience</w:t>
      </w:r>
      <w:proofErr w:type="spellEnd"/>
      <w:r>
        <w:t xml:space="preserve"> demands is satisfied by off-the-shelf software in workstation settings. After all, that is why GISs are </w:t>
      </w:r>
      <w:proofErr w:type="spellStart"/>
      <w:r>
        <w:t>soooo</w:t>
      </w:r>
      <w:proofErr w:type="spellEnd"/>
      <w:r>
        <w:t xml:space="preserve"> popular and successful.</w:t>
      </w:r>
    </w:p>
  </w:comment>
  <w:comment w:id="182" w:author="Greenich Viper" w:date="2018-05-03T16:43:00Z" w:initials="GV">
    <w:p w:rsidR="00923BA1" w:rsidRDefault="00923BA1">
      <w:pPr>
        <w:pStyle w:val="Kommentartext"/>
      </w:pPr>
      <w:r>
        <w:rPr>
          <w:rStyle w:val="Kommentarzeichen"/>
        </w:rPr>
        <w:annotationRef/>
      </w:r>
      <w:proofErr w:type="gramStart"/>
      <w:r>
        <w:t>don’t</w:t>
      </w:r>
      <w:proofErr w:type="gramEnd"/>
      <w:r>
        <w:t xml:space="preserve"> like sentences that are longer than 3 lines if they can be cut in 2 without trouble ;-)</w:t>
      </w:r>
    </w:p>
  </w:comment>
  <w:comment w:id="195" w:author="ms699852" w:date="2018-05-03T16:43:00Z" w:initials="m">
    <w:p w:rsidR="00923BA1" w:rsidRDefault="00923BA1">
      <w:pPr>
        <w:pStyle w:val="Kommentartext"/>
      </w:pPr>
      <w:r>
        <w:rPr>
          <w:rStyle w:val="Kommentarzeichen"/>
        </w:rPr>
        <w:annotationRef/>
      </w:r>
      <w:r>
        <w:t>Delete?</w:t>
      </w:r>
    </w:p>
  </w:comment>
  <w:comment w:id="196" w:author="Greenich Viper" w:date="2018-05-03T16:43:00Z" w:initials="GV">
    <w:p w:rsidR="00923BA1" w:rsidRDefault="00923BA1">
      <w:pPr>
        <w:pStyle w:val="Kommentartext"/>
      </w:pPr>
      <w:r>
        <w:rPr>
          <w:rStyle w:val="Kommentarzeichen"/>
        </w:rPr>
        <w:annotationRef/>
      </w:r>
      <w:proofErr w:type="gramStart"/>
      <w:r>
        <w:t>yes</w:t>
      </w:r>
      <w:proofErr w:type="gramEnd"/>
      <w:r>
        <w:t>, can go</w:t>
      </w:r>
    </w:p>
  </w:comment>
  <w:comment w:id="232" w:author="ms699852" w:date="2018-05-03T16:43:00Z" w:initials="m">
    <w:p w:rsidR="00923BA1" w:rsidRDefault="00923BA1">
      <w:pPr>
        <w:pStyle w:val="Kommentartext"/>
      </w:pPr>
      <w:r>
        <w:rPr>
          <w:rStyle w:val="Kommentarzeichen"/>
        </w:rPr>
        <w:annotationRef/>
      </w:r>
      <w:r>
        <w:t xml:space="preserve">Can we shorten this part? </w:t>
      </w:r>
    </w:p>
  </w:comment>
  <w:comment w:id="283" w:author="ms699852" w:date="2018-05-03T16:43:00Z" w:initials="m">
    <w:p w:rsidR="00923BA1" w:rsidRDefault="00923BA1">
      <w:pPr>
        <w:pStyle w:val="Kommentartext"/>
      </w:pPr>
      <w:r>
        <w:rPr>
          <w:rStyle w:val="Kommentarzeichen"/>
        </w:rPr>
        <w:annotationRef/>
      </w:r>
      <w:r>
        <w:t>Delete here, because it will mentioned later?</w:t>
      </w:r>
    </w:p>
  </w:comment>
  <w:comment w:id="294" w:author="Greenich Viper" w:date="2018-05-03T16:43:00Z" w:initials="GV">
    <w:p w:rsidR="00923BA1" w:rsidRDefault="00923BA1">
      <w:pPr>
        <w:pStyle w:val="Kommentartext"/>
      </w:pPr>
      <w:r>
        <w:rPr>
          <w:rStyle w:val="Kommentarzeichen"/>
        </w:rPr>
        <w:annotationRef/>
      </w:r>
      <w:r>
        <w:t xml:space="preserve">WHY IS THERE STILL A GRAPHICS </w:t>
      </w:r>
      <w:proofErr w:type="gramStart"/>
      <w:r>
        <w:t>SECTION ?</w:t>
      </w:r>
      <w:proofErr w:type="gramEnd"/>
      <w:r>
        <w:t xml:space="preserve"> I removed that.</w:t>
      </w:r>
    </w:p>
  </w:comment>
  <w:comment w:id="363" w:author="ms699852" w:date="2018-05-03T16:43:00Z" w:initials="m">
    <w:p w:rsidR="00923BA1" w:rsidRDefault="00923BA1">
      <w:pPr>
        <w:pStyle w:val="Kommentartext"/>
      </w:pPr>
      <w:r>
        <w:rPr>
          <w:rStyle w:val="Kommentarzeichen"/>
        </w:rPr>
        <w:annotationRef/>
      </w:r>
      <w:r>
        <w:t>Currently, I´m not sure how, but I have the feeling that this part can be shorten…</w:t>
      </w:r>
    </w:p>
  </w:comment>
  <w:comment w:id="417" w:author=" " w:date="2018-05-03T16:43:00Z" w:initials="M">
    <w:p w:rsidR="00923BA1" w:rsidRPr="00F31FF1" w:rsidRDefault="00923BA1">
      <w:pPr>
        <w:pStyle w:val="Kommentartext"/>
        <w:rPr>
          <w:lang w:val="en-US"/>
        </w:rPr>
      </w:pPr>
      <w:r>
        <w:rPr>
          <w:rStyle w:val="Kommentarzeichen"/>
        </w:rPr>
        <w:annotationRef/>
      </w:r>
      <w:r w:rsidRPr="00F31FF1">
        <w:rPr>
          <w:noProof/>
          <w:lang w:val="en-US"/>
        </w:rPr>
        <w:t>switched paragraphs</w:t>
      </w:r>
    </w:p>
  </w:comment>
  <w:comment w:id="432" w:author=" " w:date="2018-05-03T16:43:00Z" w:initials="M">
    <w:p w:rsidR="00923BA1" w:rsidRPr="00353AEE" w:rsidRDefault="00923BA1">
      <w:pPr>
        <w:pStyle w:val="Kommentartext"/>
        <w:rPr>
          <w:lang w:val="en-US"/>
        </w:rPr>
      </w:pPr>
      <w:r>
        <w:rPr>
          <w:rStyle w:val="Kommentarzeichen"/>
        </w:rPr>
        <w:annotationRef/>
      </w:r>
      <w:r w:rsidRPr="00353AEE">
        <w:rPr>
          <w:noProof/>
          <w:lang w:val="en-US"/>
        </w:rPr>
        <w:t>switched paragraphs</w:t>
      </w:r>
    </w:p>
  </w:comment>
  <w:comment w:id="549" w:author=" " w:date="2018-05-03T16:43:00Z" w:initials="M">
    <w:p w:rsidR="00923BA1" w:rsidRPr="00E13029" w:rsidRDefault="00923BA1">
      <w:pPr>
        <w:pStyle w:val="Kommentartext"/>
        <w:rPr>
          <w:lang w:val="en-US"/>
        </w:rPr>
      </w:pPr>
      <w:r>
        <w:rPr>
          <w:rStyle w:val="Kommentarzeichen"/>
        </w:rPr>
        <w:annotationRef/>
      </w:r>
      <w:r w:rsidRPr="00E13029">
        <w:rPr>
          <w:noProof/>
          <w:lang w:val="en-US"/>
        </w:rPr>
        <w:t>I think we should de</w:t>
      </w:r>
      <w:r>
        <w:rPr>
          <w:noProof/>
          <w:lang w:val="en-US"/>
        </w:rPr>
        <w:t xml:space="preserve">lete this. .. </w:t>
      </w:r>
    </w:p>
  </w:comment>
  <w:comment w:id="560" w:author="Greenich Viper" w:date="2018-05-03T16:43:00Z" w:initials="GV">
    <w:p w:rsidR="00923BA1" w:rsidRDefault="00923BA1">
      <w:pPr>
        <w:pStyle w:val="Kommentartext"/>
      </w:pPr>
      <w:r>
        <w:rPr>
          <w:rStyle w:val="Kommentarzeichen"/>
        </w:rPr>
        <w:annotationRef/>
      </w:r>
      <w:proofErr w:type="gramStart"/>
      <w:r>
        <w:t>if</w:t>
      </w:r>
      <w:proofErr w:type="gramEnd"/>
      <w:r>
        <w:t xml:space="preserve"> you can move Fig. 17 here, that would be great!</w:t>
      </w:r>
    </w:p>
  </w:comment>
  <w:comment w:id="565" w:author="Greenich Viper" w:date="2018-05-03T16:43:00Z" w:initials="GV">
    <w:p w:rsidR="00923BA1" w:rsidRDefault="00923BA1">
      <w:pPr>
        <w:pStyle w:val="Kommentartext"/>
      </w:pPr>
      <w:r>
        <w:rPr>
          <w:rStyle w:val="Kommentarzeichen"/>
        </w:rPr>
        <w:annotationRef/>
      </w:r>
      <w:proofErr w:type="gramStart"/>
      <w:r>
        <w:t>sorry</w:t>
      </w:r>
      <w:proofErr w:type="gramEnd"/>
      <w:r>
        <w:t xml:space="preserve"> but this does not look really good – can we please re-introduce 2 figures (</w:t>
      </w:r>
      <w:proofErr w:type="spellStart"/>
      <w:r>
        <w:t>a,b</w:t>
      </w:r>
      <w:proofErr w:type="spellEnd"/>
      <w:r>
        <w:t xml:space="preserve">) style here. What is most annoying: the avg. power consumption of the 3D data has gone completely – making it impossible to see the power consumption </w:t>
      </w:r>
      <w:proofErr w:type="gramStart"/>
      <w:r>
        <w:t>difference ...</w:t>
      </w:r>
      <w:proofErr w:type="gramEnd"/>
    </w:p>
  </w:comment>
  <w:comment w:id="570" w:author=" " w:date="2018-05-03T16:43:00Z" w:initials="M">
    <w:p w:rsidR="00923BA1" w:rsidRPr="006300DD" w:rsidRDefault="00923BA1">
      <w:pPr>
        <w:pStyle w:val="Kommentartext"/>
        <w:rPr>
          <w:lang w:val="de-DE"/>
        </w:rPr>
      </w:pPr>
      <w:r>
        <w:rPr>
          <w:rStyle w:val="Kommentarzeichen"/>
        </w:rPr>
        <w:annotationRef/>
      </w:r>
      <w:r w:rsidRPr="006300DD">
        <w:rPr>
          <w:noProof/>
          <w:lang w:val="de-DE"/>
        </w:rPr>
        <w:t>an dieser Stelle das Ergebnis fürs S8 kurz nennen?</w:t>
      </w:r>
    </w:p>
  </w:comment>
  <w:comment w:id="571" w:author="Greenich Viper" w:date="2018-05-03T16:43:00Z" w:initials="GV">
    <w:p w:rsidR="00923BA1" w:rsidRDefault="00923BA1">
      <w:pPr>
        <w:pStyle w:val="Kommentartext"/>
      </w:pPr>
      <w:r>
        <w:rPr>
          <w:rStyle w:val="Kommentarzeichen"/>
        </w:rPr>
        <w:annotationRef/>
      </w:r>
      <w:proofErr w:type="gramStart"/>
      <w:r>
        <w:t>the</w:t>
      </w:r>
      <w:proofErr w:type="gramEnd"/>
      <w:r>
        <w:t xml:space="preserve"> measurements here were done on the Nexus </w:t>
      </w:r>
      <w:proofErr w:type="spellStart"/>
      <w:r>
        <w:t>smartphone</w:t>
      </w:r>
      <w:proofErr w:type="spellEnd"/>
      <w:r>
        <w:t>, not on the Shield tablet. Otherwise I wouldn’t have the GPU load indicator ;-)</w:t>
      </w:r>
    </w:p>
  </w:comment>
  <w:comment w:id="576" w:author="Greenich Viper" w:date="2018-05-03T16:43:00Z" w:initials="GV">
    <w:p w:rsidR="00923BA1" w:rsidRDefault="00923BA1">
      <w:pPr>
        <w:pStyle w:val="Kommentartext"/>
      </w:pPr>
      <w:r>
        <w:rPr>
          <w:rStyle w:val="Kommentarzeichen"/>
        </w:rPr>
        <w:annotationRef/>
      </w:r>
      <w:proofErr w:type="gramStart"/>
      <w:r>
        <w:t>please</w:t>
      </w:r>
      <w:proofErr w:type="gramEnd"/>
      <w:r>
        <w:t xml:space="preserve"> redo as I said above: the measurements were taken on the Nexus phone. That is what we agreed on beforehand which is why I did all the measurements on the phone.</w:t>
      </w:r>
    </w:p>
  </w:comment>
  <w:comment w:id="684" w:author="ms699852" w:date="2018-05-03T16:43:00Z" w:initials="m">
    <w:p w:rsidR="00923BA1" w:rsidRDefault="00923BA1">
      <w:pPr>
        <w:pStyle w:val="Kommentartext"/>
      </w:pPr>
      <w:r>
        <w:rPr>
          <w:rStyle w:val="Kommentarzeichen"/>
        </w:rPr>
        <w:annotationRef/>
      </w:r>
      <w:r>
        <w:t>Can we delete some references here, because we already have the citations within the text previously?</w:t>
      </w:r>
    </w:p>
  </w:comment>
  <w:comment w:id="687" w:author="Greenich Viper" w:date="2018-05-03T16:43:00Z" w:initials="GV">
    <w:p w:rsidR="00D91F72" w:rsidRDefault="00D91F72">
      <w:pPr>
        <w:pStyle w:val="Kommentartext"/>
      </w:pPr>
      <w:r>
        <w:rPr>
          <w:rStyle w:val="Kommentarzeichen"/>
        </w:rPr>
        <w:annotationRef/>
      </w:r>
      <w:proofErr w:type="gramStart"/>
      <w:r>
        <w:t>very</w:t>
      </w:r>
      <w:proofErr w:type="gramEnd"/>
      <w:r>
        <w:t xml:space="preserve"> nice – well expanded! I like it.</w:t>
      </w:r>
    </w:p>
  </w:comment>
  <w:comment w:id="696" w:author="Greenich Viper" w:date="2018-05-03T16:43:00Z" w:initials="GV">
    <w:p w:rsidR="006559D4" w:rsidRDefault="006559D4">
      <w:pPr>
        <w:pStyle w:val="Kommentartext"/>
      </w:pPr>
      <w:r>
        <w:rPr>
          <w:rStyle w:val="Kommentarzeichen"/>
        </w:rPr>
        <w:annotationRef/>
      </w:r>
      <w:r>
        <w:t>I like the article – reads quite nice now. It’s just some few things that need a bit modification (see especially the power section for the misunderstanding of the device being measured). Also, in the end because there may come 1-2 more figures, that won’t be too troublesome: our figures are very expressive and informative and will draw a large readership to the paper (the pictures are damn nice), and therefore I don’t think either editor or reviewer will mind a page or two beyond the limit if it’s a result of good figures ;-) But you can as the “editor source” (</w:t>
      </w:r>
      <w:proofErr w:type="spellStart"/>
      <w:r>
        <w:t>Danilo</w:t>
      </w:r>
      <w:proofErr w:type="spellEnd"/>
      <w:r>
        <w:t>) about that point of view.</w:t>
      </w:r>
    </w:p>
  </w:comment>
  <w:comment w:id="698" w:author="Greenich Viper" w:date="2018-05-03T16:43:00Z" w:initials="GV">
    <w:p w:rsidR="006559D4" w:rsidRDefault="006559D4">
      <w:pPr>
        <w:pStyle w:val="Kommentartext"/>
      </w:pPr>
      <w:r>
        <w:rPr>
          <w:rStyle w:val="Kommentarzeichen"/>
        </w:rPr>
        <w:annotationRef/>
      </w:r>
      <w:r>
        <w:t xml:space="preserve">I guess that </w:t>
      </w:r>
      <w:proofErr w:type="spellStart"/>
      <w:r>
        <w:t>seams</w:t>
      </w:r>
      <w:proofErr w:type="spellEnd"/>
      <w:r>
        <w:t xml:space="preserve"> appropriate as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09F51052" w15:done="0"/>
  <w15:commentEx w15:paraId="054FCEF6" w15:done="0"/>
  <w15:commentEx w15:paraId="5E9926F4" w15:done="0"/>
  <w15:commentEx w15:paraId="09854BD8" w15:done="0"/>
  <w15:commentEx w15:paraId="2E9FFE75" w15:done="0"/>
  <w15:commentEx w15:paraId="0465D207" w15:done="0"/>
  <w15:commentEx w15:paraId="4B20C7CC" w15:done="0"/>
  <w15:commentEx w15:paraId="6BCFEA7D" w15:done="0"/>
  <w15:commentEx w15:paraId="09B133D0" w15:done="0"/>
  <w15:commentEx w15:paraId="1BCB6C96" w15:done="0"/>
  <w15:commentEx w15:paraId="00C948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09F51052" w16cid:durableId="1E958C49"/>
  <w16cid:commentId w16cid:paraId="054FCEF6" w16cid:durableId="1E957463"/>
  <w16cid:commentId w16cid:paraId="5E9926F4" w16cid:durableId="1E958EF8"/>
  <w16cid:commentId w16cid:paraId="09854BD8" w16cid:durableId="1E958FA6"/>
  <w16cid:commentId w16cid:paraId="2E9FFE75" w16cid:durableId="1E958FE9"/>
  <w16cid:commentId w16cid:paraId="0465D207" w16cid:durableId="1E959ABE"/>
  <w16cid:commentId w16cid:paraId="4B20C7CC" w16cid:durableId="1E948E1A"/>
  <w16cid:commentId w16cid:paraId="6BCFEA7D" w16cid:durableId="1E948E26"/>
  <w16cid:commentId w16cid:paraId="09B133D0" w16cid:durableId="1E942B41"/>
  <w16cid:commentId w16cid:paraId="1BCB6C96" w16cid:durableId="1E9493AE"/>
  <w16cid:commentId w16cid:paraId="00C94872" w16cid:durableId="1E95908B"/>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30C6" w:rsidRDefault="003C30C6">
      <w:r>
        <w:separator/>
      </w:r>
    </w:p>
  </w:endnote>
  <w:endnote w:type="continuationSeparator" w:id="0">
    <w:p w:rsidR="003C30C6" w:rsidRDefault="003C30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0"/>
    <w:family w:val="roman"/>
    <w:pitch w:val="variable"/>
    <w:sig w:usb0="00000000" w:usb1="00000000" w:usb2="00000000" w:usb3="00000000" w:csb0="00000000" w:csb1="00000000"/>
  </w:font>
  <w:font w:name="Droid Sans Fallback">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BA1" w:rsidRDefault="00923BA1">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503E41">
      <w:rPr>
        <w:rStyle w:val="Seitenzahl"/>
        <w:noProof/>
        <w:sz w:val="16"/>
      </w:rPr>
      <w:t>4</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BA1" w:rsidRDefault="00923BA1">
    <w:pPr>
      <w:tabs>
        <w:tab w:val="right" w:pos="6663"/>
      </w:tabs>
    </w:pPr>
    <w:r>
      <w:rPr>
        <w:sz w:val="16"/>
      </w:rPr>
      <w:tab/>
    </w:r>
    <w:r>
      <w:rPr>
        <w:sz w:val="16"/>
      </w:rPr>
      <w:fldChar w:fldCharType="begin"/>
    </w:r>
    <w:r>
      <w:rPr>
        <w:sz w:val="16"/>
      </w:rPr>
      <w:instrText xml:space="preserve"> PAGE </w:instrText>
    </w:r>
    <w:r>
      <w:rPr>
        <w:sz w:val="16"/>
      </w:rPr>
      <w:fldChar w:fldCharType="separate"/>
    </w:r>
    <w:r w:rsidR="00503E41">
      <w:rPr>
        <w:noProof/>
        <w:sz w:val="16"/>
      </w:rPr>
      <w:t>5</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BA1" w:rsidRDefault="00923BA1">
    <w:pPr>
      <w:tabs>
        <w:tab w:val="right" w:pos="6663"/>
      </w:tabs>
    </w:pPr>
    <w:r>
      <w:rPr>
        <w:sz w:val="16"/>
      </w:rPr>
      <w:tab/>
    </w:r>
    <w:r>
      <w:rPr>
        <w:sz w:val="16"/>
      </w:rPr>
      <w:fldChar w:fldCharType="begin"/>
    </w:r>
    <w:r>
      <w:rPr>
        <w:sz w:val="16"/>
      </w:rPr>
      <w:instrText xml:space="preserve"> PAGE </w:instrText>
    </w:r>
    <w:r>
      <w:rPr>
        <w:sz w:val="16"/>
      </w:rPr>
      <w:fldChar w:fldCharType="separate"/>
    </w:r>
    <w:r w:rsidR="00503E41">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30C6" w:rsidRDefault="003C30C6">
      <w:r>
        <w:separator/>
      </w:r>
    </w:p>
  </w:footnote>
  <w:footnote w:type="continuationSeparator" w:id="0">
    <w:p w:rsidR="003C30C6" w:rsidRDefault="003C30C6">
      <w:r>
        <w:continuationSeparator/>
      </w:r>
    </w:p>
  </w:footnote>
  <w:footnote w:id="1">
    <w:p w:rsidR="00923BA1" w:rsidRPr="00636C17" w:rsidRDefault="00923BA1"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rsidR="00923BA1" w:rsidRPr="00636C17" w:rsidRDefault="00923BA1"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rsidR="00923BA1" w:rsidRPr="0034504A" w:rsidRDefault="00923BA1">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923BA1" w:rsidRPr="0015350D" w:rsidRDefault="00923BA1">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923BA1" w:rsidRPr="0015350D" w:rsidRDefault="00923BA1">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923BA1" w:rsidRPr="0015350D" w:rsidRDefault="00923BA1">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923BA1" w:rsidRPr="00A85D37" w:rsidRDefault="00923BA1">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rsidR="00923BA1" w:rsidRPr="00A85D37" w:rsidRDefault="00923BA1">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rsidR="00923BA1" w:rsidRPr="00E13029" w:rsidRDefault="00923BA1">
      <w:pPr>
        <w:pStyle w:val="Funotentext"/>
        <w:rPr>
          <w:rFonts w:ascii="Courier New" w:hAnsi="Courier New" w:cs="Courier New"/>
          <w:rPrChange w:id="617" w:author="ms699852" w:date="2018-05-03T14:09:00Z">
            <w:rPr/>
          </w:rPrChange>
        </w:rPr>
      </w:pPr>
      <w:ins w:id="618" w:author="ms699852" w:date="2018-05-03T14:07:00Z">
        <w:r w:rsidRPr="001D2DDA">
          <w:rPr>
            <w:rStyle w:val="Funotenzeichen"/>
            <w:sz w:val="12"/>
            <w:rPrChange w:id="619" w:author="ms699852" w:date="2018-05-03T14:09:00Z">
              <w:rPr>
                <w:rStyle w:val="Funotenzeichen"/>
              </w:rPr>
            </w:rPrChange>
          </w:rPr>
          <w:footnoteRef/>
        </w:r>
        <w:r w:rsidRPr="001D2DDA">
          <w:rPr>
            <w:sz w:val="12"/>
            <w:rPrChange w:id="620" w:author="ms699852" w:date="2018-05-03T14:09:00Z">
              <w:rPr>
                <w:vertAlign w:val="superscript"/>
              </w:rPr>
            </w:rPrChange>
          </w:rPr>
          <w:t xml:space="preserve"> See Google Maps</w:t>
        </w:r>
      </w:ins>
      <w:ins w:id="621" w:author="ms699852" w:date="2018-05-03T14:08:00Z">
        <w:r w:rsidRPr="001D2DDA">
          <w:rPr>
            <w:sz w:val="12"/>
            <w:rPrChange w:id="622" w:author="ms699852" w:date="2018-05-03T14:09:00Z">
              <w:rPr>
                <w:sz w:val="12"/>
                <w:vertAlign w:val="superscript"/>
              </w:rPr>
            </w:rPrChange>
          </w:rPr>
          <w:t xml:space="preserve"> SDK / </w:t>
        </w:r>
      </w:ins>
      <w:ins w:id="623" w:author="ms699852" w:date="2018-05-03T14:07:00Z">
        <w:r w:rsidRPr="001D2DDA">
          <w:rPr>
            <w:sz w:val="12"/>
            <w:rPrChange w:id="624" w:author="ms699852" w:date="2018-05-03T14:09:00Z">
              <w:rPr>
                <w:vertAlign w:val="superscript"/>
              </w:rPr>
            </w:rPrChange>
          </w:rPr>
          <w:t>Elevation API for Android (accessed 2018-05-03</w:t>
        </w:r>
        <w:r w:rsidRPr="001D2DDA">
          <w:rPr>
            <w:rFonts w:ascii="Courier New" w:hAnsi="Courier New" w:cs="Courier New"/>
            <w:sz w:val="12"/>
            <w:rPrChange w:id="625" w:author="ms699852" w:date="2018-05-03T14:09:00Z">
              <w:rPr>
                <w:vertAlign w:val="superscript"/>
              </w:rPr>
            </w:rPrChange>
          </w:rPr>
          <w:t xml:space="preserve">) </w:t>
        </w:r>
      </w:ins>
      <w:ins w:id="626" w:author="ms699852" w:date="2018-05-03T14:10:00Z">
        <w:r w:rsidRPr="001D2DDA">
          <w:rPr>
            <w:rFonts w:ascii="Courier New" w:hAnsi="Courier New" w:cs="Courier New"/>
            <w:sz w:val="12"/>
            <w:rPrChange w:id="627" w:author="ms699852" w:date="2018-05-03T14:10:00Z">
              <w:rPr>
                <w:vertAlign w:val="superscript"/>
              </w:rPr>
            </w:rPrChange>
          </w:rPr>
          <w:t>https://developers.google.com/maps/documentation/</w:t>
        </w:r>
      </w:ins>
      <w:ins w:id="628" w:author="ms699852" w:date="2018-05-03T14:09:00Z">
        <w:r>
          <w:rPr>
            <w:rFonts w:ascii="Courier New" w:hAnsi="Courier New" w:cs="Courier New"/>
            <w:sz w:val="12"/>
          </w:rPr>
          <w:t xml:space="preserve"> </w:t>
        </w:r>
      </w:ins>
      <w:ins w:id="629" w:author="ms699852" w:date="2018-05-03T14:11:00Z">
        <w:r>
          <w:rPr>
            <w:rFonts w:ascii="Courier New" w:hAnsi="Courier New" w:cs="Courier New"/>
            <w:sz w:val="12"/>
          </w:rPr>
          <w:t>…</w:t>
        </w:r>
      </w:ins>
      <w:ins w:id="630" w:author="ms699852" w:date="2018-05-03T14:08:00Z">
        <w:r w:rsidRPr="001D2DDA">
          <w:rPr>
            <w:rFonts w:ascii="Courier New" w:hAnsi="Courier New" w:cs="Courier New"/>
            <w:sz w:val="12"/>
            <w:rPrChange w:id="631" w:author="ms699852" w:date="2018-05-03T14:09:00Z">
              <w:rPr>
                <w:vertAlign w:val="superscript"/>
              </w:rPr>
            </w:rPrChange>
          </w:rPr>
          <w:t>android-</w:t>
        </w:r>
        <w:proofErr w:type="spellStart"/>
        <w:r w:rsidRPr="001D2DDA">
          <w:rPr>
            <w:rFonts w:ascii="Courier New" w:hAnsi="Courier New" w:cs="Courier New"/>
            <w:sz w:val="12"/>
            <w:rPrChange w:id="632" w:author="ms699852" w:date="2018-05-03T14:09:00Z">
              <w:rPr>
                <w:vertAlign w:val="superscript"/>
              </w:rPr>
            </w:rPrChange>
          </w:rPr>
          <w:t>sdk</w:t>
        </w:r>
        <w:proofErr w:type="spellEnd"/>
        <w:r w:rsidRPr="001D2DDA">
          <w:rPr>
            <w:rFonts w:ascii="Courier New" w:hAnsi="Courier New" w:cs="Courier New"/>
            <w:sz w:val="12"/>
            <w:rPrChange w:id="633" w:author="ms699852" w:date="2018-05-03T14:09:00Z">
              <w:rPr>
                <w:rFonts w:ascii="Courier New" w:hAnsi="Courier New" w:cs="Courier New"/>
                <w:sz w:val="12"/>
                <w:vertAlign w:val="superscript"/>
              </w:rPr>
            </w:rPrChange>
          </w:rPr>
          <w:t xml:space="preserve">/ </w:t>
        </w:r>
      </w:ins>
      <w:ins w:id="634" w:author="ms699852" w:date="2018-05-03T14:11:00Z">
        <w:r>
          <w:rPr>
            <w:rFonts w:ascii="Courier New" w:hAnsi="Courier New" w:cs="Courier New"/>
            <w:sz w:val="12"/>
          </w:rPr>
          <w:t>…</w:t>
        </w:r>
      </w:ins>
      <w:ins w:id="635" w:author="ms699852" w:date="2018-05-03T14:09:00Z">
        <w:r w:rsidRPr="001D2DDA">
          <w:rPr>
            <w:rFonts w:ascii="Courier New" w:hAnsi="Courier New" w:cs="Courier New"/>
            <w:sz w:val="12"/>
            <w:rPrChange w:id="636" w:author="ms699852" w:date="2018-05-03T14:09:00Z">
              <w:rPr>
                <w:vertAlign w:val="superscript"/>
              </w:rPr>
            </w:rPrChange>
          </w:rPr>
          <w:t>elevation/</w:t>
        </w:r>
      </w:ins>
      <w:ins w:id="637" w:author="ms699852" w:date="2018-05-03T14:10:00Z">
        <w:r>
          <w:rPr>
            <w:rFonts w:ascii="Courier New" w:hAnsi="Courier New" w:cs="Courier New"/>
            <w:sz w:val="12"/>
          </w:rPr>
          <w:t>start</w:t>
        </w:r>
      </w:ins>
    </w:p>
  </w:footnote>
  <w:footnote w:id="10">
    <w:p w:rsidR="00923BA1" w:rsidRPr="00CE4A8B" w:rsidRDefault="00923BA1">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BA1" w:rsidRPr="007123C3" w:rsidRDefault="00923BA1"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3BA1" w:rsidRDefault="00923BA1"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1">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5">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7"/>
  </w:num>
  <w:num w:numId="4">
    <w:abstractNumId w:val="16"/>
  </w:num>
  <w:num w:numId="5">
    <w:abstractNumId w:val="19"/>
  </w:num>
  <w:num w:numId="6">
    <w:abstractNumId w:val="18"/>
  </w:num>
  <w:num w:numId="7">
    <w:abstractNumId w:val="25"/>
  </w:num>
  <w:num w:numId="8">
    <w:abstractNumId w:val="12"/>
  </w:num>
  <w:num w:numId="9">
    <w:abstractNumId w:val="24"/>
  </w:num>
  <w:num w:numId="10">
    <w:abstractNumId w:val="14"/>
  </w:num>
  <w:num w:numId="11">
    <w:abstractNumId w:val="21"/>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0"/>
  </w:num>
  <w:num w:numId="24">
    <w:abstractNumId w:val="13"/>
  </w:num>
  <w:num w:numId="25">
    <w:abstractNumId w:val="23"/>
  </w:num>
  <w:num w:numId="2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SystemFonts/>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rsids>
    <w:rsidRoot w:val="00AB19FF"/>
    <w:rsid w:val="0000387C"/>
    <w:rsid w:val="000130C0"/>
    <w:rsid w:val="00021D47"/>
    <w:rsid w:val="00044250"/>
    <w:rsid w:val="00062496"/>
    <w:rsid w:val="00070EB7"/>
    <w:rsid w:val="00077C3E"/>
    <w:rsid w:val="000A7D0B"/>
    <w:rsid w:val="000B1042"/>
    <w:rsid w:val="000B12F9"/>
    <w:rsid w:val="000C42D5"/>
    <w:rsid w:val="000C4BCF"/>
    <w:rsid w:val="000D7AF2"/>
    <w:rsid w:val="000E574C"/>
    <w:rsid w:val="001035FD"/>
    <w:rsid w:val="001120B6"/>
    <w:rsid w:val="0012252B"/>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67F73"/>
    <w:rsid w:val="00271722"/>
    <w:rsid w:val="00281F45"/>
    <w:rsid w:val="002A2744"/>
    <w:rsid w:val="002A3E9D"/>
    <w:rsid w:val="002C55D4"/>
    <w:rsid w:val="002E597D"/>
    <w:rsid w:val="002E60BE"/>
    <w:rsid w:val="002F46E2"/>
    <w:rsid w:val="00330AC0"/>
    <w:rsid w:val="0034504A"/>
    <w:rsid w:val="00352103"/>
    <w:rsid w:val="00353AEE"/>
    <w:rsid w:val="00355B20"/>
    <w:rsid w:val="00362C84"/>
    <w:rsid w:val="0037617F"/>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A62AE"/>
    <w:rsid w:val="005B3AFC"/>
    <w:rsid w:val="005B716D"/>
    <w:rsid w:val="005D18CB"/>
    <w:rsid w:val="005F3046"/>
    <w:rsid w:val="005F3C02"/>
    <w:rsid w:val="00602221"/>
    <w:rsid w:val="006203F0"/>
    <w:rsid w:val="006300DD"/>
    <w:rsid w:val="00631FF4"/>
    <w:rsid w:val="00636C17"/>
    <w:rsid w:val="006559D4"/>
    <w:rsid w:val="00687068"/>
    <w:rsid w:val="006A384C"/>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A4053"/>
    <w:rsid w:val="00BB25DE"/>
    <w:rsid w:val="00BC326D"/>
    <w:rsid w:val="00BD4F4F"/>
    <w:rsid w:val="00BF2BDD"/>
    <w:rsid w:val="00C12DBC"/>
    <w:rsid w:val="00C32FD4"/>
    <w:rsid w:val="00C377DB"/>
    <w:rsid w:val="00C478C8"/>
    <w:rsid w:val="00C6426F"/>
    <w:rsid w:val="00C64856"/>
    <w:rsid w:val="00C65CF3"/>
    <w:rsid w:val="00C9311B"/>
    <w:rsid w:val="00CA45F6"/>
    <w:rsid w:val="00CC4B2C"/>
    <w:rsid w:val="00CC5F52"/>
    <w:rsid w:val="00CD3049"/>
    <w:rsid w:val="00CE4A8B"/>
    <w:rsid w:val="00CF6F9A"/>
    <w:rsid w:val="00D157DA"/>
    <w:rsid w:val="00D16906"/>
    <w:rsid w:val="00D30397"/>
    <w:rsid w:val="00D343E6"/>
    <w:rsid w:val="00D349F3"/>
    <w:rsid w:val="00D471B3"/>
    <w:rsid w:val="00D6380C"/>
    <w:rsid w:val="00D82E3E"/>
    <w:rsid w:val="00D86F78"/>
    <w:rsid w:val="00D91F72"/>
    <w:rsid w:val="00DB01A4"/>
    <w:rsid w:val="00DB13F1"/>
    <w:rsid w:val="00DB2A87"/>
    <w:rsid w:val="00DD656E"/>
    <w:rsid w:val="00DE2A68"/>
    <w:rsid w:val="00DF00E8"/>
    <w:rsid w:val="00DF1810"/>
    <w:rsid w:val="00DF7AD6"/>
    <w:rsid w:val="00E02E30"/>
    <w:rsid w:val="00E10DF3"/>
    <w:rsid w:val="00E121FC"/>
    <w:rsid w:val="00E13029"/>
    <w:rsid w:val="00E3461B"/>
    <w:rsid w:val="00E406DF"/>
    <w:rsid w:val="00E45B01"/>
    <w:rsid w:val="00E50F72"/>
    <w:rsid w:val="00E677B8"/>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1FF1"/>
    <w:rsid w:val="00F34413"/>
    <w:rsid w:val="00F729AF"/>
    <w:rsid w:val="00F830A5"/>
    <w:rsid w:val="00FA0E1F"/>
    <w:rsid w:val="00FA30B9"/>
    <w:rsid w:val="00FD165D"/>
    <w:rsid w:val="00FD701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UnresolvedMention">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11.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header" Target="header1.xml"/><Relationship Id="rId50" Type="http://schemas.openxmlformats.org/officeDocument/2006/relationships/footer" Target="footer2.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chart" Target="charts/chart9.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footer" Target="footer1.xml"/><Relationship Id="rId57"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emondino@fbk.eu" TargetMode="External"/><Relationship Id="rId14" Type="http://schemas.openxmlformats.org/officeDocument/2006/relationships/image" Target="media/image5.jpe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4.png"/><Relationship Id="rId48" Type="http://schemas.openxmlformats.org/officeDocument/2006/relationships/header" Target="header2.xml"/><Relationship Id="rId56" Type="http://schemas.microsoft.com/office/2016/09/relationships/commentsIds" Target="commentsIds.xml"/><Relationship Id="rId8" Type="http://schemas.openxmlformats.org/officeDocument/2006/relationships/comments" Target="comments.xml"/><Relationship Id="rId51" Type="http://schemas.openxmlformats.org/officeDocument/2006/relationships/footer" Target="footer3.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3"/>
          <c:w val="0.890196850393701"/>
          <c:h val="0.54329249759889164"/>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69991552"/>
        <c:axId val="173499904"/>
      </c:lineChart>
      <c:catAx>
        <c:axId val="16999155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3499904"/>
        <c:crosses val="autoZero"/>
        <c:auto val="1"/>
        <c:lblAlgn val="ctr"/>
        <c:lblOffset val="100"/>
      </c:catAx>
      <c:valAx>
        <c:axId val="17349990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9991552"/>
        <c:crosses val="autoZero"/>
        <c:crossBetween val="between"/>
      </c:valAx>
      <c:spPr>
        <a:noFill/>
        <a:ln>
          <a:noFill/>
        </a:ln>
        <a:effectLst/>
      </c:spPr>
    </c:plotArea>
    <c:legend>
      <c:legendPos val="b"/>
      <c:layout>
        <c:manualLayout>
          <c:xMode val="edge"/>
          <c:yMode val="edge"/>
          <c:x val="0.24222146993686838"/>
          <c:y val="0.80026098127337786"/>
          <c:w val="0.51000131233595802"/>
          <c:h val="0.12818167953084855"/>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83603200"/>
        <c:axId val="183604736"/>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836032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04736"/>
        <c:crosses val="autoZero"/>
        <c:auto val="1"/>
        <c:lblAlgn val="ctr"/>
        <c:lblOffset val="100"/>
      </c:catAx>
      <c:valAx>
        <c:axId val="1836047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032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83577216"/>
        <c:axId val="183648640"/>
        <c:extLst xmlns:c16r2="http://schemas.microsoft.com/office/drawing/2015/06/chart"/>
      </c:lineChart>
      <c:catAx>
        <c:axId val="1835772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48640"/>
        <c:crosses val="autoZero"/>
        <c:auto val="1"/>
        <c:lblAlgn val="ctr"/>
        <c:lblOffset val="100"/>
      </c:catAx>
      <c:valAx>
        <c:axId val="18364864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772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84997376"/>
        <c:axId val="184998912"/>
        <c:extLst xmlns:c16r2="http://schemas.microsoft.com/office/drawing/2015/06/chart"/>
      </c:lineChart>
      <c:catAx>
        <c:axId val="1849973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4998912"/>
        <c:crosses val="autoZero"/>
        <c:auto val="1"/>
        <c:lblAlgn val="ctr"/>
        <c:lblOffset val="100"/>
      </c:catAx>
      <c:valAx>
        <c:axId val="1849989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49973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86397056"/>
        <c:axId val="186398592"/>
        <c:extLst xmlns:c16r2="http://schemas.microsoft.com/office/drawing/2015/06/chart"/>
      </c:lineChart>
      <c:catAx>
        <c:axId val="18639705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398592"/>
        <c:crosses val="autoZero"/>
        <c:auto val="1"/>
        <c:lblAlgn val="ctr"/>
        <c:lblOffset val="100"/>
      </c:catAx>
      <c:valAx>
        <c:axId val="1863985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39705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86481664"/>
        <c:axId val="18685619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864816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856192"/>
        <c:crosses val="autoZero"/>
        <c:auto val="1"/>
        <c:lblAlgn val="ctr"/>
        <c:lblOffset val="100"/>
      </c:catAx>
      <c:valAx>
        <c:axId val="1868561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4816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19895680"/>
        <c:axId val="21989721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19895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9897216"/>
        <c:crosses val="autoZero"/>
        <c:auto val="1"/>
        <c:lblAlgn val="ctr"/>
        <c:lblOffset val="100"/>
      </c:catAx>
      <c:valAx>
        <c:axId val="2198972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9895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21197056"/>
        <c:axId val="22119859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2119705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1198592"/>
        <c:crosses val="autoZero"/>
        <c:auto val="1"/>
        <c:lblAlgn val="ctr"/>
        <c:lblOffset val="100"/>
      </c:catAx>
      <c:valAx>
        <c:axId val="2211985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119705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23415680"/>
        <c:axId val="22342156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23415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21568"/>
        <c:crosses val="autoZero"/>
        <c:auto val="1"/>
        <c:lblAlgn val="ctr"/>
        <c:lblOffset val="100"/>
      </c:catAx>
      <c:valAx>
        <c:axId val="2234215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15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25929472"/>
        <c:axId val="22595584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259294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955840"/>
        <c:crosses val="autoZero"/>
        <c:auto val="1"/>
        <c:lblAlgn val="ctr"/>
        <c:lblOffset val="100"/>
      </c:catAx>
      <c:valAx>
        <c:axId val="22595584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9294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60990080"/>
        <c:axId val="26099161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609900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991616"/>
        <c:crosses val="autoZero"/>
        <c:auto val="1"/>
        <c:lblAlgn val="ctr"/>
        <c:lblOffset val="100"/>
      </c:catAx>
      <c:valAx>
        <c:axId val="26099161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9900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81310976"/>
        <c:axId val="182734208"/>
        <c:extLst xmlns:c16r2="http://schemas.microsoft.com/office/drawing/2015/06/chart"/>
      </c:lineChart>
      <c:catAx>
        <c:axId val="1813109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2734208"/>
        <c:crosses val="autoZero"/>
        <c:auto val="1"/>
        <c:lblAlgn val="ctr"/>
        <c:lblOffset val="100"/>
      </c:catAx>
      <c:valAx>
        <c:axId val="1827342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3109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43"/>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extLst xmlns:c16r2="http://schemas.microsoft.com/office/drawing/2015/06/chart">
            <c:ext xmlns:c16="http://schemas.microsoft.com/office/drawing/2014/chart" uri="{C3380CC4-5D6E-409C-BE32-E72D297353CC}">
              <c16:uniqueId val="{00000002-A504-4E83-997B-8110374F64BD}"/>
            </c:ext>
          </c:extLst>
        </c:ser>
        <c:marker val="1"/>
        <c:axId val="265628288"/>
        <c:axId val="265650560"/>
      </c:lineChart>
      <c:catAx>
        <c:axId val="265628288"/>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650560"/>
        <c:crosses val="autoZero"/>
        <c:auto val="1"/>
        <c:lblAlgn val="ctr"/>
        <c:lblOffset val="100"/>
      </c:catAx>
      <c:valAx>
        <c:axId val="26565056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628288"/>
        <c:crosses val="autoZero"/>
        <c:crossBetween val="between"/>
      </c:valAx>
      <c:spPr>
        <a:noFill/>
        <a:ln>
          <a:noFill/>
        </a:ln>
        <a:effectLst/>
      </c:spPr>
    </c:plotArea>
    <c:legend>
      <c:legendPos val="b"/>
      <c:layout>
        <c:manualLayout>
          <c:xMode val="edge"/>
          <c:yMode val="edge"/>
          <c:x val="0.31395538143882346"/>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25579392"/>
        <c:axId val="225639808"/>
        <c:extLst xmlns:c16r2="http://schemas.microsoft.com/office/drawing/2015/06/chart"/>
      </c:lineChart>
      <c:catAx>
        <c:axId val="22557939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639808"/>
        <c:crosses val="autoZero"/>
        <c:auto val="1"/>
        <c:lblAlgn val="ctr"/>
        <c:lblOffset val="100"/>
      </c:catAx>
      <c:valAx>
        <c:axId val="2256398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57939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65778304"/>
        <c:axId val="265779840"/>
        <c:extLst xmlns:c16r2="http://schemas.microsoft.com/office/drawing/2015/06/chart"/>
      </c:lineChart>
      <c:catAx>
        <c:axId val="26577830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779840"/>
        <c:crosses val="autoZero"/>
        <c:auto val="1"/>
        <c:lblAlgn val="ctr"/>
        <c:lblOffset val="100"/>
      </c:catAx>
      <c:valAx>
        <c:axId val="26577984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77830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73873152"/>
        <c:axId val="274259968"/>
        <c:extLst xmlns:c16r2="http://schemas.microsoft.com/office/drawing/2015/06/chart"/>
      </c:lineChart>
      <c:catAx>
        <c:axId val="2738731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4259968"/>
        <c:crosses val="autoZero"/>
        <c:auto val="1"/>
        <c:lblAlgn val="ctr"/>
        <c:lblOffset val="100"/>
      </c:catAx>
      <c:valAx>
        <c:axId val="2742599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38731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74306048"/>
        <c:axId val="174307584"/>
        <c:extLst xmlns:c16r2="http://schemas.microsoft.com/office/drawing/2015/06/chart"/>
      </c:lineChart>
      <c:catAx>
        <c:axId val="1743060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4307584"/>
        <c:crosses val="autoZero"/>
        <c:auto val="1"/>
        <c:lblAlgn val="ctr"/>
        <c:lblOffset val="100"/>
      </c:catAx>
      <c:valAx>
        <c:axId val="17430758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43060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81181824"/>
        <c:axId val="181200000"/>
        <c:extLst xmlns:c16r2="http://schemas.microsoft.com/office/drawing/2015/06/chart"/>
      </c:lineChart>
      <c:catAx>
        <c:axId val="1811818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200000"/>
        <c:crosses val="autoZero"/>
        <c:auto val="1"/>
        <c:lblAlgn val="ctr"/>
        <c:lblOffset val="100"/>
      </c:catAx>
      <c:valAx>
        <c:axId val="1812000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1818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83474432"/>
        <c:axId val="183480320"/>
        <c:extLst xmlns:c16r2="http://schemas.microsoft.com/office/drawing/2015/06/chart"/>
      </c:lineChart>
      <c:catAx>
        <c:axId val="183474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480320"/>
        <c:crosses val="autoZero"/>
        <c:auto val="1"/>
        <c:lblAlgn val="ctr"/>
        <c:lblOffset val="100"/>
      </c:catAx>
      <c:valAx>
        <c:axId val="18348032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474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83510144"/>
        <c:axId val="183511680"/>
        <c:extLst xmlns:c16r2="http://schemas.microsoft.com/office/drawing/2015/06/chart"/>
      </c:lineChart>
      <c:catAx>
        <c:axId val="1835101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11680"/>
        <c:crosses val="autoZero"/>
        <c:auto val="1"/>
        <c:lblAlgn val="ctr"/>
        <c:lblOffset val="100"/>
      </c:catAx>
      <c:valAx>
        <c:axId val="1835116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101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3" y="591972"/>
          <a:ext cx="3534730" cy="319478"/>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40</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58</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29</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21</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31</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60</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49</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59</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24</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39</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50</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30</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54</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53</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38</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18</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63</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47</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55</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62</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37</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56</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45</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43</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46</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51</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36</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44</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52</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22</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48</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25</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32</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41</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61</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33</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19</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20</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28</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57</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26</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7C5D0179-FEA1-4051-9F27-C6C806905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11091</Words>
  <Characters>69877</Characters>
  <Application>Microsoft Office Word</Application>
  <DocSecurity>0</DocSecurity>
  <Lines>582</Lines>
  <Paragraphs>161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80807</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58</cp:revision>
  <cp:lastPrinted>2018-04-26T12:50:00Z</cp:lastPrinted>
  <dcterms:created xsi:type="dcterms:W3CDTF">2018-04-26T07:30:00Z</dcterms:created>
  <dcterms:modified xsi:type="dcterms:W3CDTF">2018-05-03T14:43:00Z</dcterms:modified>
</cp:coreProperties>
</file>